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C30126" w14:textId="77777777" w:rsidR="007923DB" w:rsidRPr="0065238C" w:rsidRDefault="007923DB" w:rsidP="007923DB">
      <w:pPr>
        <w:tabs>
          <w:tab w:val="left" w:pos="1440"/>
        </w:tabs>
        <w:jc w:val="center"/>
        <w:rPr>
          <w:rFonts w:ascii="Times New Roman" w:hAnsi="Times New Roman" w:cs="Times New Roman"/>
          <w:sz w:val="24"/>
          <w:szCs w:val="24"/>
        </w:rPr>
      </w:pPr>
      <w:r w:rsidRPr="0065238C">
        <w:rPr>
          <w:rFonts w:ascii="Times New Roman" w:hAnsi="Times New Roman" w:cs="Times New Roman"/>
          <w:sz w:val="24"/>
          <w:szCs w:val="24"/>
        </w:rPr>
        <w:t>SOUTHERN UNIVERSITY COLLEGE</w:t>
      </w:r>
    </w:p>
    <w:p w14:paraId="3D10100E" w14:textId="77777777" w:rsidR="007923DB" w:rsidRPr="0065238C" w:rsidRDefault="007923DB" w:rsidP="007923DB">
      <w:pPr>
        <w:jc w:val="center"/>
        <w:rPr>
          <w:rFonts w:ascii="Times New Roman" w:hAnsi="Times New Roman" w:cs="Times New Roman"/>
          <w:sz w:val="24"/>
          <w:szCs w:val="24"/>
        </w:rPr>
      </w:pPr>
    </w:p>
    <w:p w14:paraId="2C44CFAA" w14:textId="77777777" w:rsidR="007923DB" w:rsidRPr="0065238C" w:rsidRDefault="007923DB" w:rsidP="007923DB">
      <w:pPr>
        <w:jc w:val="center"/>
        <w:rPr>
          <w:rFonts w:ascii="Times New Roman" w:hAnsi="Times New Roman" w:cs="Times New Roman"/>
          <w:sz w:val="24"/>
          <w:szCs w:val="24"/>
        </w:rPr>
      </w:pPr>
      <w:r w:rsidRPr="0065238C">
        <w:rPr>
          <w:rFonts w:ascii="Times New Roman" w:hAnsi="Times New Roman" w:cs="Times New Roman"/>
          <w:sz w:val="24"/>
          <w:szCs w:val="24"/>
        </w:rPr>
        <w:t>ACADEMIC YEAR 2020</w:t>
      </w:r>
    </w:p>
    <w:p w14:paraId="66DF79C8" w14:textId="77777777" w:rsidR="007923DB" w:rsidRPr="0065238C" w:rsidRDefault="007923DB" w:rsidP="007923DB">
      <w:pPr>
        <w:jc w:val="center"/>
        <w:rPr>
          <w:rFonts w:ascii="Times New Roman" w:hAnsi="Times New Roman" w:cs="Times New Roman"/>
          <w:sz w:val="24"/>
          <w:szCs w:val="24"/>
        </w:rPr>
      </w:pPr>
    </w:p>
    <w:p w14:paraId="264FE35F" w14:textId="72E4CA0F" w:rsidR="007923DB" w:rsidRPr="0065238C" w:rsidRDefault="00571725" w:rsidP="007923DB">
      <w:pPr>
        <w:jc w:val="center"/>
        <w:rPr>
          <w:rFonts w:ascii="Times New Roman" w:hAnsi="Times New Roman" w:cs="Times New Roman"/>
          <w:sz w:val="24"/>
          <w:szCs w:val="24"/>
        </w:rPr>
      </w:pPr>
      <w:r>
        <w:rPr>
          <w:rFonts w:ascii="Times New Roman" w:hAnsi="Times New Roman" w:cs="Times New Roman"/>
          <w:sz w:val="24"/>
          <w:szCs w:val="24"/>
        </w:rPr>
        <w:t xml:space="preserve">TEST </w:t>
      </w:r>
      <w:r>
        <w:rPr>
          <w:rFonts w:ascii="Times New Roman" w:hAnsi="Times New Roman" w:cs="Times New Roman" w:hint="eastAsia"/>
          <w:sz w:val="24"/>
          <w:szCs w:val="24"/>
        </w:rPr>
        <w:t>2</w:t>
      </w:r>
    </w:p>
    <w:p w14:paraId="61D274B3" w14:textId="77777777" w:rsidR="007923DB" w:rsidRPr="0065238C" w:rsidRDefault="007923DB" w:rsidP="007923DB">
      <w:pPr>
        <w:jc w:val="center"/>
        <w:rPr>
          <w:rFonts w:ascii="Times New Roman" w:hAnsi="Times New Roman" w:cs="Times New Roman"/>
          <w:sz w:val="24"/>
          <w:szCs w:val="24"/>
        </w:rPr>
      </w:pPr>
    </w:p>
    <w:p w14:paraId="61D3D1EA" w14:textId="77777777" w:rsidR="007923DB" w:rsidRPr="0065238C" w:rsidRDefault="007923DB" w:rsidP="007923DB">
      <w:pPr>
        <w:jc w:val="center"/>
        <w:rPr>
          <w:rFonts w:ascii="Times New Roman" w:hAnsi="Times New Roman" w:cs="Times New Roman"/>
          <w:sz w:val="24"/>
          <w:szCs w:val="24"/>
        </w:rPr>
      </w:pPr>
    </w:p>
    <w:p w14:paraId="1628E483" w14:textId="77777777" w:rsidR="007923DB" w:rsidRPr="0065238C" w:rsidRDefault="007923DB" w:rsidP="007923DB">
      <w:pPr>
        <w:jc w:val="center"/>
        <w:rPr>
          <w:rFonts w:ascii="Times New Roman" w:hAnsi="Times New Roman" w:cs="Times New Roman"/>
          <w:sz w:val="24"/>
          <w:szCs w:val="24"/>
          <w:u w:val="single"/>
        </w:rPr>
      </w:pPr>
      <w:r>
        <w:rPr>
          <w:rFonts w:ascii="Times New Roman" w:hAnsi="Times New Roman" w:cs="Times New Roman"/>
          <w:b/>
          <w:sz w:val="24"/>
          <w:szCs w:val="24"/>
          <w:u w:val="single"/>
        </w:rPr>
        <w:t>BTIS3063 DIGITAL MEDIA MARKETING</w:t>
      </w:r>
    </w:p>
    <w:p w14:paraId="39D33BA6" w14:textId="77777777" w:rsidR="007923DB" w:rsidRPr="0065238C" w:rsidRDefault="007923DB" w:rsidP="007923DB">
      <w:pPr>
        <w:jc w:val="center"/>
        <w:rPr>
          <w:rFonts w:ascii="Times New Roman" w:hAnsi="Times New Roman" w:cs="Times New Roman"/>
          <w:sz w:val="24"/>
          <w:szCs w:val="24"/>
        </w:rPr>
      </w:pPr>
    </w:p>
    <w:p w14:paraId="77A422C6" w14:textId="4D1C03B0" w:rsidR="007923DB" w:rsidRPr="0065238C" w:rsidRDefault="007923DB" w:rsidP="007923DB">
      <w:pPr>
        <w:rPr>
          <w:rFonts w:ascii="Times New Roman" w:hAnsi="Times New Roman" w:cs="Times New Roman"/>
          <w:sz w:val="24"/>
          <w:szCs w:val="24"/>
        </w:rPr>
      </w:pPr>
      <w:r w:rsidRPr="0065238C">
        <w:rPr>
          <w:rFonts w:ascii="Times New Roman" w:hAnsi="Times New Roman" w:cs="Times New Roman"/>
          <w:sz w:val="24"/>
          <w:szCs w:val="24"/>
        </w:rPr>
        <w:t>DATE:</w:t>
      </w:r>
      <w:r w:rsidRPr="0065238C">
        <w:rPr>
          <w:rFonts w:ascii="Times New Roman" w:hAnsi="Times New Roman" w:cs="Times New Roman"/>
          <w:sz w:val="24"/>
          <w:szCs w:val="24"/>
        </w:rPr>
        <w:tab/>
      </w:r>
      <w:r w:rsidR="00571725">
        <w:rPr>
          <w:rFonts w:ascii="Times New Roman" w:hAnsi="Times New Roman" w:cs="Times New Roman"/>
          <w:sz w:val="24"/>
          <w:szCs w:val="24"/>
        </w:rPr>
        <w:t xml:space="preserve"> </w:t>
      </w:r>
      <w:r w:rsidR="00571725">
        <w:rPr>
          <w:rFonts w:ascii="Times New Roman" w:hAnsi="Times New Roman" w:cs="Times New Roman" w:hint="eastAsia"/>
          <w:sz w:val="24"/>
          <w:szCs w:val="24"/>
        </w:rPr>
        <w:t>15</w:t>
      </w:r>
      <w:bookmarkStart w:id="0" w:name="_GoBack"/>
      <w:bookmarkEnd w:id="0"/>
      <w:r>
        <w:rPr>
          <w:rFonts w:ascii="Times New Roman" w:hAnsi="Times New Roman" w:cs="Times New Roman"/>
          <w:sz w:val="24"/>
          <w:szCs w:val="24"/>
        </w:rPr>
        <w:t xml:space="preserve"> July 2020</w:t>
      </w:r>
      <w:r w:rsidRPr="0065238C">
        <w:rPr>
          <w:rFonts w:ascii="Times New Roman" w:hAnsi="Times New Roman" w:cs="Times New Roman"/>
          <w:sz w:val="24"/>
          <w:szCs w:val="24"/>
        </w:rPr>
        <w:tab/>
      </w:r>
      <w:r w:rsidRPr="0065238C">
        <w:rPr>
          <w:rFonts w:ascii="Times New Roman" w:hAnsi="Times New Roman" w:cs="Times New Roman"/>
          <w:sz w:val="24"/>
          <w:szCs w:val="24"/>
        </w:rPr>
        <w:tab/>
      </w:r>
      <w:r w:rsidRPr="0065238C">
        <w:rPr>
          <w:rFonts w:ascii="Times New Roman" w:hAnsi="Times New Roman" w:cs="Times New Roman"/>
          <w:sz w:val="24"/>
          <w:szCs w:val="24"/>
        </w:rPr>
        <w:tab/>
      </w:r>
      <w:r w:rsidRPr="0065238C">
        <w:rPr>
          <w:rFonts w:ascii="Times New Roman" w:hAnsi="Times New Roman" w:cs="Times New Roman"/>
          <w:sz w:val="24"/>
          <w:szCs w:val="24"/>
        </w:rPr>
        <w:tab/>
      </w:r>
      <w:r w:rsidRPr="0065238C">
        <w:rPr>
          <w:rFonts w:ascii="Times New Roman" w:hAnsi="Times New Roman" w:cs="Times New Roman"/>
          <w:sz w:val="24"/>
          <w:szCs w:val="24"/>
        </w:rPr>
        <w:tab/>
      </w:r>
      <w:r w:rsidRPr="0065238C">
        <w:rPr>
          <w:rFonts w:ascii="Times New Roman" w:hAnsi="Times New Roman" w:cs="Times New Roman"/>
          <w:sz w:val="24"/>
          <w:szCs w:val="24"/>
        </w:rPr>
        <w:tab/>
        <w:t xml:space="preserve">TIME: </w:t>
      </w:r>
    </w:p>
    <w:p w14:paraId="6ED6ED1A" w14:textId="77777777" w:rsidR="007923DB" w:rsidRPr="0065238C" w:rsidRDefault="007923DB" w:rsidP="007923DB">
      <w:pPr>
        <w:jc w:val="center"/>
        <w:rPr>
          <w:rFonts w:ascii="Times New Roman" w:hAnsi="Times New Roman" w:cs="Times New Roman"/>
          <w:sz w:val="24"/>
          <w:szCs w:val="24"/>
        </w:rPr>
      </w:pPr>
    </w:p>
    <w:p w14:paraId="4653034B" w14:textId="77777777" w:rsidR="007923DB" w:rsidRPr="0065238C" w:rsidRDefault="007923DB" w:rsidP="007923DB">
      <w:pPr>
        <w:jc w:val="center"/>
        <w:rPr>
          <w:rFonts w:ascii="Times New Roman" w:hAnsi="Times New Roman" w:cs="Times New Roman"/>
          <w:sz w:val="24"/>
          <w:szCs w:val="24"/>
        </w:rPr>
      </w:pPr>
      <w:r w:rsidRPr="0065238C">
        <w:rPr>
          <w:rFonts w:ascii="Times New Roman" w:hAnsi="Times New Roman" w:cs="Times New Roman"/>
          <w:sz w:val="24"/>
          <w:szCs w:val="24"/>
        </w:rPr>
        <w:t>BACHELOR OF SOFTWARE ENGINEERING (HONS)</w:t>
      </w:r>
    </w:p>
    <w:p w14:paraId="79B23008" w14:textId="77777777" w:rsidR="007923DB" w:rsidRPr="0065238C" w:rsidRDefault="007923DB" w:rsidP="007923DB">
      <w:pPr>
        <w:rPr>
          <w:rFonts w:ascii="Times New Roman" w:hAnsi="Times New Roman" w:cs="Times New Roman"/>
          <w:sz w:val="24"/>
          <w:szCs w:val="24"/>
        </w:rPr>
      </w:pPr>
    </w:p>
    <w:p w14:paraId="43E9904D" w14:textId="77777777" w:rsidR="007923DB" w:rsidRPr="0065238C" w:rsidRDefault="007923DB" w:rsidP="007923DB">
      <w:pPr>
        <w:jc w:val="center"/>
        <w:rPr>
          <w:rFonts w:ascii="Times New Roman" w:hAnsi="Times New Roman" w:cs="Times New Roman"/>
          <w:sz w:val="24"/>
          <w:szCs w:val="24"/>
        </w:rPr>
      </w:pPr>
      <w:r w:rsidRPr="0065238C">
        <w:rPr>
          <w:rFonts w:ascii="Times New Roman" w:hAnsi="Times New Roman" w:cs="Times New Roman"/>
          <w:sz w:val="24"/>
          <w:szCs w:val="24"/>
        </w:rPr>
        <w:t>YEAR ONE</w:t>
      </w:r>
      <w:r>
        <w:rPr>
          <w:rFonts w:ascii="Times New Roman" w:hAnsi="Times New Roman" w:cs="Times New Roman"/>
          <w:sz w:val="24"/>
          <w:szCs w:val="24"/>
        </w:rPr>
        <w:t xml:space="preserve"> / TWO / THREE</w:t>
      </w:r>
    </w:p>
    <w:p w14:paraId="7251BB4D" w14:textId="77777777" w:rsidR="007923DB" w:rsidRPr="0065238C" w:rsidRDefault="007923DB" w:rsidP="007923DB">
      <w:pPr>
        <w:jc w:val="center"/>
        <w:rPr>
          <w:rFonts w:ascii="Times New Roman" w:hAnsi="Times New Roman" w:cs="Times New Roman"/>
          <w:sz w:val="24"/>
          <w:szCs w:val="24"/>
        </w:rPr>
      </w:pPr>
    </w:p>
    <w:p w14:paraId="448B774D" w14:textId="77777777" w:rsidR="007923DB" w:rsidRPr="0065238C" w:rsidRDefault="007923DB" w:rsidP="007923DB">
      <w:pPr>
        <w:jc w:val="center"/>
        <w:rPr>
          <w:rFonts w:ascii="Times New Roman" w:hAnsi="Times New Roman" w:cs="Times New Roman"/>
          <w:sz w:val="24"/>
          <w:szCs w:val="24"/>
        </w:rPr>
      </w:pPr>
    </w:p>
    <w:p w14:paraId="356CA867" w14:textId="77777777" w:rsidR="007923DB" w:rsidRPr="0065238C" w:rsidRDefault="007923DB" w:rsidP="007923DB">
      <w:pPr>
        <w:jc w:val="center"/>
        <w:rPr>
          <w:rFonts w:ascii="Times New Roman" w:hAnsi="Times New Roman" w:cs="Times New Roman"/>
          <w:sz w:val="24"/>
          <w:szCs w:val="24"/>
        </w:rPr>
      </w:pPr>
    </w:p>
    <w:p w14:paraId="248552AF" w14:textId="77777777" w:rsidR="007923DB" w:rsidRPr="0065238C" w:rsidRDefault="007923DB" w:rsidP="007923DB">
      <w:pPr>
        <w:jc w:val="center"/>
        <w:rPr>
          <w:rFonts w:ascii="Times New Roman" w:hAnsi="Times New Roman" w:cs="Times New Roman"/>
          <w:sz w:val="24"/>
          <w:szCs w:val="24"/>
        </w:rPr>
      </w:pPr>
    </w:p>
    <w:p w14:paraId="29C1C031" w14:textId="77777777" w:rsidR="007923DB" w:rsidRPr="0065238C" w:rsidRDefault="007923DB" w:rsidP="007923DB">
      <w:pPr>
        <w:rPr>
          <w:rFonts w:ascii="Times New Roman" w:hAnsi="Times New Roman" w:cs="Times New Roman"/>
          <w:sz w:val="24"/>
          <w:szCs w:val="24"/>
        </w:rPr>
      </w:pPr>
      <w:r w:rsidRPr="0065238C">
        <w:rPr>
          <w:rFonts w:ascii="Times New Roman" w:hAnsi="Times New Roman" w:cs="Times New Roman"/>
          <w:b/>
          <w:sz w:val="24"/>
          <w:szCs w:val="24"/>
        </w:rPr>
        <w:t>Instruction to Candidates:</w:t>
      </w:r>
    </w:p>
    <w:p w14:paraId="08F6EF9F" w14:textId="77777777" w:rsidR="007923DB" w:rsidRPr="0065238C" w:rsidRDefault="007923DB" w:rsidP="007923DB">
      <w:pPr>
        <w:rPr>
          <w:rFonts w:ascii="Times New Roman" w:hAnsi="Times New Roman" w:cs="Times New Roman"/>
          <w:sz w:val="24"/>
          <w:szCs w:val="24"/>
        </w:rPr>
      </w:pPr>
    </w:p>
    <w:p w14:paraId="045355BF" w14:textId="77777777" w:rsidR="007923DB" w:rsidRDefault="007923DB" w:rsidP="007923DB">
      <w:pPr>
        <w:rPr>
          <w:rFonts w:ascii="Times New Roman" w:hAnsi="Times New Roman" w:cs="Times New Roman"/>
          <w:sz w:val="24"/>
          <w:szCs w:val="24"/>
        </w:rPr>
      </w:pPr>
      <w:r w:rsidRPr="0065238C">
        <w:rPr>
          <w:rFonts w:ascii="Times New Roman" w:hAnsi="Times New Roman" w:cs="Times New Roman"/>
          <w:sz w:val="24"/>
          <w:szCs w:val="24"/>
        </w:rPr>
        <w:t xml:space="preserve">Answer </w:t>
      </w:r>
      <w:r w:rsidRPr="0065238C">
        <w:rPr>
          <w:rFonts w:ascii="Times New Roman" w:hAnsi="Times New Roman" w:cs="Times New Roman"/>
          <w:b/>
          <w:sz w:val="24"/>
          <w:szCs w:val="24"/>
        </w:rPr>
        <w:t>ALL</w:t>
      </w:r>
      <w:r w:rsidRPr="0065238C">
        <w:rPr>
          <w:rFonts w:ascii="Times New Roman" w:hAnsi="Times New Roman" w:cs="Times New Roman"/>
          <w:sz w:val="24"/>
          <w:szCs w:val="24"/>
        </w:rPr>
        <w:t xml:space="preserve"> questions. All questions carry equal marks.</w:t>
      </w:r>
    </w:p>
    <w:p w14:paraId="0C0D2F98" w14:textId="77777777" w:rsidR="007923DB" w:rsidRDefault="007923DB" w:rsidP="007923DB">
      <w:pPr>
        <w:rPr>
          <w:rFonts w:ascii="Times New Roman" w:hAnsi="Times New Roman" w:cs="Times New Roman"/>
          <w:sz w:val="24"/>
          <w:szCs w:val="24"/>
        </w:rPr>
      </w:pPr>
      <w:r>
        <w:rPr>
          <w:rFonts w:ascii="Times New Roman" w:hAnsi="Times New Roman" w:cs="Times New Roman"/>
          <w:sz w:val="24"/>
          <w:szCs w:val="24"/>
        </w:rPr>
        <w:t>Answer ALL questions in Word format.</w:t>
      </w:r>
    </w:p>
    <w:p w14:paraId="70E79E53" w14:textId="267ECD99" w:rsidR="007923DB" w:rsidRPr="007923DB" w:rsidRDefault="007923DB" w:rsidP="007923DB">
      <w:pPr>
        <w:rPr>
          <w:rFonts w:ascii="Times New Roman" w:hAnsi="Times New Roman" w:cs="Times New Roman"/>
          <w:sz w:val="24"/>
          <w:szCs w:val="24"/>
        </w:rPr>
      </w:pPr>
      <w:r>
        <w:rPr>
          <w:rFonts w:ascii="Times New Roman" w:hAnsi="Times New Roman" w:cs="Times New Roman"/>
          <w:sz w:val="24"/>
          <w:szCs w:val="24"/>
        </w:rPr>
        <w:t>Save it as Portable Document Format (PDF)</w:t>
      </w:r>
    </w:p>
    <w:p w14:paraId="00B1DAA1" w14:textId="74A75676" w:rsidR="007923DB" w:rsidRDefault="007923DB" w:rsidP="007923DB">
      <w:pPr>
        <w:rPr>
          <w:rFonts w:ascii="Times New Roman" w:hAnsi="Times New Roman" w:cs="Times New Roman"/>
          <w:sz w:val="24"/>
          <w:szCs w:val="24"/>
        </w:rPr>
      </w:pPr>
      <w:r>
        <w:rPr>
          <w:rFonts w:ascii="Times New Roman" w:hAnsi="Times New Roman" w:cs="Times New Roman"/>
          <w:sz w:val="24"/>
          <w:szCs w:val="24"/>
        </w:rPr>
        <w:t>Name it as Test2__BTIS3063_2020B_&lt;</w:t>
      </w:r>
      <w:proofErr w:type="spellStart"/>
      <w:r>
        <w:rPr>
          <w:rFonts w:ascii="Times New Roman" w:hAnsi="Times New Roman" w:cs="Times New Roman"/>
          <w:sz w:val="24"/>
          <w:szCs w:val="24"/>
        </w:rPr>
        <w:t>studentID</w:t>
      </w:r>
      <w:proofErr w:type="spellEnd"/>
      <w:r>
        <w:rPr>
          <w:rFonts w:ascii="Times New Roman" w:hAnsi="Times New Roman" w:cs="Times New Roman"/>
          <w:sz w:val="24"/>
          <w:szCs w:val="24"/>
        </w:rPr>
        <w:t xml:space="preserve">&gt;. For instance: </w:t>
      </w:r>
      <w:r w:rsidRPr="001A4815">
        <w:rPr>
          <w:rFonts w:ascii="Times New Roman" w:hAnsi="Times New Roman" w:cs="Times New Roman"/>
          <w:i/>
          <w:iCs/>
          <w:sz w:val="24"/>
          <w:szCs w:val="24"/>
        </w:rPr>
        <w:t>Test</w:t>
      </w:r>
      <w:r>
        <w:rPr>
          <w:rFonts w:ascii="Times New Roman" w:hAnsi="Times New Roman" w:cs="Times New Roman"/>
          <w:i/>
          <w:iCs/>
          <w:sz w:val="24"/>
          <w:szCs w:val="24"/>
        </w:rPr>
        <w:t>2</w:t>
      </w:r>
      <w:r w:rsidRPr="001A4815">
        <w:rPr>
          <w:rFonts w:ascii="Times New Roman" w:hAnsi="Times New Roman" w:cs="Times New Roman"/>
          <w:i/>
          <w:iCs/>
          <w:sz w:val="24"/>
          <w:szCs w:val="24"/>
        </w:rPr>
        <w:t>_</w:t>
      </w:r>
      <w:r>
        <w:rPr>
          <w:rFonts w:ascii="Times New Roman" w:hAnsi="Times New Roman" w:cs="Times New Roman"/>
          <w:i/>
          <w:iCs/>
          <w:sz w:val="24"/>
          <w:szCs w:val="24"/>
        </w:rPr>
        <w:t>BTIS3063_</w:t>
      </w:r>
      <w:r w:rsidRPr="001A4815">
        <w:rPr>
          <w:rFonts w:ascii="Times New Roman" w:hAnsi="Times New Roman" w:cs="Times New Roman"/>
          <w:i/>
          <w:iCs/>
          <w:sz w:val="24"/>
          <w:szCs w:val="24"/>
        </w:rPr>
        <w:t>2020B_B111111C</w:t>
      </w:r>
    </w:p>
    <w:p w14:paraId="421D0B5C" w14:textId="6253C104" w:rsidR="007923DB" w:rsidRDefault="007923DB" w:rsidP="007923DB">
      <w:pPr>
        <w:rPr>
          <w:rFonts w:ascii="Times New Roman" w:hAnsi="Times New Roman" w:cs="Times New Roman"/>
          <w:sz w:val="24"/>
          <w:szCs w:val="24"/>
        </w:rPr>
      </w:pPr>
      <w:r>
        <w:rPr>
          <w:rFonts w:ascii="Times New Roman" w:hAnsi="Times New Roman" w:cs="Times New Roman"/>
          <w:sz w:val="24"/>
          <w:szCs w:val="24"/>
        </w:rPr>
        <w:t>Submit through designated Microsoft Teams’ assignment section.</w:t>
      </w:r>
    </w:p>
    <w:p w14:paraId="25DE0FDC" w14:textId="18153868" w:rsidR="006E17E6" w:rsidRPr="007923DB" w:rsidRDefault="007923DB">
      <w:pPr>
        <w:rPr>
          <w:rFonts w:ascii="Times New Roman" w:hAnsi="Times New Roman" w:cs="Times New Roman"/>
          <w:sz w:val="24"/>
          <w:szCs w:val="24"/>
        </w:rPr>
      </w:pPr>
      <w:r>
        <w:rPr>
          <w:rFonts w:ascii="Times New Roman" w:hAnsi="Times New Roman" w:cs="Times New Roman"/>
          <w:sz w:val="24"/>
          <w:szCs w:val="24"/>
        </w:rPr>
        <w:t xml:space="preserve">Submit back-up copy through </w:t>
      </w:r>
      <w:proofErr w:type="spellStart"/>
      <w:r>
        <w:rPr>
          <w:rFonts w:ascii="Times New Roman" w:hAnsi="Times New Roman" w:cs="Times New Roman"/>
          <w:sz w:val="24"/>
          <w:szCs w:val="24"/>
        </w:rPr>
        <w:t>destinated</w:t>
      </w:r>
      <w:proofErr w:type="spellEnd"/>
      <w:r>
        <w:rPr>
          <w:rFonts w:ascii="Times New Roman" w:hAnsi="Times New Roman" w:cs="Times New Roman"/>
          <w:sz w:val="24"/>
          <w:szCs w:val="24"/>
        </w:rPr>
        <w:t xml:space="preserve"> OneDrive: </w:t>
      </w:r>
      <w:hyperlink r:id="rId11" w:history="1">
        <w:r w:rsidRPr="00CF609D">
          <w:rPr>
            <w:rStyle w:val="Hyperlink"/>
            <w:rFonts w:ascii="Times New Roman" w:hAnsi="Times New Roman" w:cs="Times New Roman"/>
            <w:sz w:val="24"/>
            <w:szCs w:val="24"/>
          </w:rPr>
          <w:t>https://southernuniversitycollege-my.sharepoint.com/:f:/g/personal/lc3547_sc_edu_my/EjYPVDujqLxNiJ-VTrh5IO0BfvUflvpb8r9PAzVq2JtKFg</w:t>
        </w:r>
      </w:hyperlink>
    </w:p>
    <w:p w14:paraId="6F242A01" w14:textId="596C529C" w:rsidR="007923DB" w:rsidRDefault="007923DB">
      <w:pPr>
        <w:rPr>
          <w:rFonts w:ascii="Times New Roman" w:hAnsi="Times New Roman" w:cs="Times New Roman"/>
          <w:sz w:val="24"/>
          <w:szCs w:val="24"/>
          <w:lang w:val="en-US"/>
        </w:rPr>
      </w:pPr>
    </w:p>
    <w:p w14:paraId="58B496CD" w14:textId="77777777" w:rsidR="007923DB" w:rsidRDefault="007923DB">
      <w:pPr>
        <w:rPr>
          <w:rFonts w:ascii="Times New Roman" w:hAnsi="Times New Roman" w:cs="Times New Roman"/>
          <w:sz w:val="24"/>
          <w:szCs w:val="24"/>
          <w:lang w:val="en-US"/>
        </w:rPr>
        <w:sectPr w:rsidR="007923DB">
          <w:headerReference w:type="default" r:id="rId12"/>
          <w:footerReference w:type="default" r:id="rId13"/>
          <w:pgSz w:w="11906" w:h="16838"/>
          <w:pgMar w:top="1440" w:right="1440" w:bottom="1440" w:left="1440" w:header="708" w:footer="708" w:gutter="0"/>
          <w:cols w:space="708"/>
          <w:docGrid w:linePitch="360"/>
        </w:sectPr>
      </w:pPr>
    </w:p>
    <w:p w14:paraId="207375DE" w14:textId="1129DAF7" w:rsidR="006E17E6" w:rsidRPr="00AE4A20" w:rsidRDefault="006E17E6" w:rsidP="006E17E6">
      <w:pPr>
        <w:pStyle w:val="ListParagraph"/>
        <w:numPr>
          <w:ilvl w:val="0"/>
          <w:numId w:val="1"/>
        </w:numPr>
        <w:rPr>
          <w:rFonts w:ascii="Times New Roman" w:hAnsi="Times New Roman" w:cs="Times New Roman"/>
          <w:sz w:val="24"/>
          <w:szCs w:val="24"/>
          <w:lang w:val="en-US"/>
        </w:rPr>
      </w:pPr>
      <w:r w:rsidRPr="00AE4A20">
        <w:rPr>
          <w:rFonts w:ascii="Times New Roman" w:hAnsi="Times New Roman" w:cs="Times New Roman"/>
          <w:sz w:val="24"/>
          <w:szCs w:val="24"/>
          <w:lang w:val="en-US"/>
        </w:rPr>
        <w:lastRenderedPageBreak/>
        <w:t xml:space="preserve">Explain the online buying process based on </w:t>
      </w:r>
      <w:proofErr w:type="spellStart"/>
      <w:r w:rsidRPr="00AE4A20">
        <w:rPr>
          <w:rFonts w:ascii="Times New Roman" w:hAnsi="Times New Roman" w:cs="Times New Roman"/>
          <w:sz w:val="24"/>
          <w:szCs w:val="24"/>
          <w:lang w:val="en-US"/>
        </w:rPr>
        <w:t>Lazada</w:t>
      </w:r>
      <w:proofErr w:type="spellEnd"/>
      <w:r w:rsidRPr="00AE4A20">
        <w:rPr>
          <w:rFonts w:ascii="Times New Roman" w:hAnsi="Times New Roman" w:cs="Times New Roman"/>
          <w:sz w:val="24"/>
          <w:szCs w:val="24"/>
          <w:lang w:val="en-US"/>
        </w:rPr>
        <w:t xml:space="preserve"> Malaysia </w:t>
      </w:r>
      <w:proofErr w:type="spellStart"/>
      <w:r w:rsidRPr="00AE4A20">
        <w:rPr>
          <w:rFonts w:ascii="Times New Roman" w:hAnsi="Times New Roman" w:cs="Times New Roman"/>
          <w:sz w:val="24"/>
          <w:szCs w:val="24"/>
          <w:lang w:val="en-US"/>
        </w:rPr>
        <w:t>eCommerce</w:t>
      </w:r>
      <w:proofErr w:type="spellEnd"/>
      <w:r w:rsidRPr="00AE4A20">
        <w:rPr>
          <w:rFonts w:ascii="Times New Roman" w:hAnsi="Times New Roman" w:cs="Times New Roman"/>
          <w:sz w:val="24"/>
          <w:szCs w:val="24"/>
          <w:lang w:val="en-US"/>
        </w:rPr>
        <w:t xml:space="preserve"> platform.</w:t>
      </w:r>
    </w:p>
    <w:p w14:paraId="22B5B892" w14:textId="694D58A3" w:rsidR="006E17E6" w:rsidRPr="00AE4A20" w:rsidRDefault="006E17E6" w:rsidP="006E17E6">
      <w:pPr>
        <w:pStyle w:val="ListParagraph"/>
        <w:rPr>
          <w:rFonts w:ascii="Times New Roman" w:hAnsi="Times New Roman" w:cs="Times New Roman"/>
          <w:sz w:val="24"/>
          <w:szCs w:val="24"/>
          <w:lang w:val="en-US"/>
        </w:rPr>
      </w:pPr>
      <w:r w:rsidRPr="00AE4A20">
        <w:rPr>
          <w:rFonts w:ascii="Times New Roman" w:hAnsi="Times New Roman" w:cs="Times New Roman"/>
          <w:noProof/>
          <w:sz w:val="24"/>
          <w:szCs w:val="24"/>
        </w:rPr>
        <w:drawing>
          <wp:inline distT="0" distB="0" distL="0" distR="0" wp14:anchorId="633F82B8" wp14:editId="70AB5B26">
            <wp:extent cx="5172075" cy="2577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0106" cy="2581444"/>
                    </a:xfrm>
                    <a:prstGeom prst="rect">
                      <a:avLst/>
                    </a:prstGeom>
                  </pic:spPr>
                </pic:pic>
              </a:graphicData>
            </a:graphic>
          </wp:inline>
        </w:drawing>
      </w:r>
    </w:p>
    <w:p w14:paraId="574E535C" w14:textId="0C288484" w:rsidR="006E17E6" w:rsidRDefault="006E17E6" w:rsidP="006E17E6">
      <w:pPr>
        <w:pStyle w:val="ListParagraph"/>
        <w:rPr>
          <w:rStyle w:val="Hyperlink"/>
          <w:rFonts w:ascii="Times New Roman" w:hAnsi="Times New Roman" w:cs="Times New Roman"/>
          <w:sz w:val="24"/>
          <w:szCs w:val="24"/>
        </w:rPr>
      </w:pPr>
      <w:r w:rsidRPr="00AE4A20">
        <w:rPr>
          <w:rFonts w:ascii="Times New Roman" w:hAnsi="Times New Roman" w:cs="Times New Roman"/>
          <w:sz w:val="24"/>
          <w:szCs w:val="24"/>
          <w:lang w:val="en-US"/>
        </w:rPr>
        <w:t xml:space="preserve">Image credit: </w:t>
      </w:r>
      <w:hyperlink r:id="rId15" w:history="1">
        <w:r w:rsidRPr="00AE4A20">
          <w:rPr>
            <w:rStyle w:val="Hyperlink"/>
            <w:rFonts w:ascii="Times New Roman" w:hAnsi="Times New Roman" w:cs="Times New Roman"/>
            <w:sz w:val="24"/>
            <w:szCs w:val="24"/>
          </w:rPr>
          <w:t>https://www.lazada.com.my/</w:t>
        </w:r>
      </w:hyperlink>
    </w:p>
    <w:tbl>
      <w:tblPr>
        <w:tblStyle w:val="TableGrid"/>
        <w:tblW w:w="0" w:type="auto"/>
        <w:tblInd w:w="720" w:type="dxa"/>
        <w:tblLayout w:type="fixed"/>
        <w:tblLook w:val="04A0" w:firstRow="1" w:lastRow="0" w:firstColumn="1" w:lastColumn="0" w:noHBand="0" w:noVBand="1"/>
      </w:tblPr>
      <w:tblGrid>
        <w:gridCol w:w="1345"/>
        <w:gridCol w:w="6951"/>
      </w:tblGrid>
      <w:tr w:rsidR="00C4411D" w14:paraId="0EA91512" w14:textId="77777777" w:rsidTr="00B312E0">
        <w:tc>
          <w:tcPr>
            <w:tcW w:w="1345" w:type="dxa"/>
          </w:tcPr>
          <w:p w14:paraId="3C34628D" w14:textId="44B2DC97" w:rsidR="007109AF" w:rsidRDefault="007109AF" w:rsidP="006E17E6">
            <w:pPr>
              <w:pStyle w:val="ListParagraph"/>
              <w:ind w:left="0"/>
              <w:rPr>
                <w:rFonts w:ascii="Times New Roman" w:hAnsi="Times New Roman" w:cs="Times New Roman"/>
                <w:sz w:val="24"/>
                <w:szCs w:val="24"/>
                <w:lang w:val="en-US"/>
              </w:rPr>
            </w:pPr>
            <w:r>
              <w:rPr>
                <w:rFonts w:ascii="Times New Roman" w:hAnsi="Times New Roman" w:cs="Times New Roman" w:hint="eastAsia"/>
                <w:sz w:val="24"/>
                <w:szCs w:val="24"/>
                <w:lang w:val="en-US"/>
              </w:rPr>
              <w:t>Criteria</w:t>
            </w:r>
          </w:p>
        </w:tc>
        <w:tc>
          <w:tcPr>
            <w:tcW w:w="6951" w:type="dxa"/>
          </w:tcPr>
          <w:p w14:paraId="40B58481" w14:textId="0BEACA5B" w:rsidR="007109AF" w:rsidRDefault="007109AF" w:rsidP="006E17E6">
            <w:pPr>
              <w:pStyle w:val="ListParagraph"/>
              <w:ind w:left="0"/>
              <w:rPr>
                <w:rFonts w:ascii="Times New Roman" w:hAnsi="Times New Roman" w:cs="Times New Roman"/>
                <w:sz w:val="24"/>
                <w:szCs w:val="24"/>
                <w:lang w:val="en-US"/>
              </w:rPr>
            </w:pPr>
            <w:r>
              <w:rPr>
                <w:rFonts w:ascii="Times New Roman" w:hAnsi="Times New Roman" w:cs="Times New Roman" w:hint="eastAsia"/>
                <w:sz w:val="24"/>
                <w:szCs w:val="24"/>
                <w:lang w:val="en-US"/>
              </w:rPr>
              <w:t>Explanation</w:t>
            </w:r>
          </w:p>
        </w:tc>
      </w:tr>
      <w:tr w:rsidR="00C4411D" w14:paraId="74B28436" w14:textId="77777777" w:rsidTr="00B312E0">
        <w:tc>
          <w:tcPr>
            <w:tcW w:w="1345" w:type="dxa"/>
          </w:tcPr>
          <w:p w14:paraId="0799FC9B" w14:textId="00B7BE25" w:rsidR="007109AF" w:rsidRDefault="007109AF" w:rsidP="006E17E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Awareness / Findability</w:t>
            </w:r>
          </w:p>
        </w:tc>
        <w:tc>
          <w:tcPr>
            <w:tcW w:w="6951" w:type="dxa"/>
          </w:tcPr>
          <w:p w14:paraId="644DCDEB" w14:textId="59F06140" w:rsidR="007109AF" w:rsidRDefault="00765CD0" w:rsidP="006E17E6">
            <w:pPr>
              <w:pStyle w:val="ListParagraph"/>
              <w:ind w:left="0"/>
            </w:pPr>
            <w:r>
              <w:object w:dxaOrig="9804" w:dyaOrig="3912" w14:anchorId="73994E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2pt;height:127.8pt" o:ole="">
                  <v:imagedata r:id="rId16" o:title=""/>
                </v:shape>
                <o:OLEObject Type="Embed" ProgID="PBrush" ShapeID="_x0000_i1025" DrawAspect="Content" ObjectID="_1656362413" r:id="rId17"/>
              </w:object>
            </w:r>
          </w:p>
          <w:p w14:paraId="75CFAD90" w14:textId="75174ECA" w:rsidR="00765CD0" w:rsidRPr="00765CD0" w:rsidRDefault="00765CD0" w:rsidP="00765CD0">
            <w:pPr>
              <w:pStyle w:val="Caption"/>
              <w:jc w:val="center"/>
              <w:rPr>
                <w:rFonts w:ascii="Times New Roman" w:hAnsi="Times New Roman" w:cs="Times New Roman"/>
                <w:sz w:val="24"/>
                <w:szCs w:val="24"/>
                <w:lang w:val="en-US"/>
              </w:rPr>
            </w:pPr>
            <w:r>
              <w:t xml:space="preserve">Figure </w:t>
            </w:r>
            <w:fldSimple w:instr=" SEQ Figure \* ARABIC ">
              <w:r w:rsidR="0094253F">
                <w:rPr>
                  <w:noProof/>
                </w:rPr>
                <w:t>1</w:t>
              </w:r>
            </w:fldSimple>
            <w:r>
              <w:t>:</w:t>
            </w:r>
            <w:r w:rsidRPr="00522DE2">
              <w:t>https://cedcommerce.com/blog/top-e</w:t>
            </w:r>
            <w:r>
              <w:t>commerce-sites-</w:t>
            </w:r>
            <w:proofErr w:type="spellStart"/>
            <w:r>
              <w:t>malaysia</w:t>
            </w:r>
            <w:proofErr w:type="spellEnd"/>
          </w:p>
          <w:p w14:paraId="349708C2" w14:textId="331824EF" w:rsidR="00765CD0" w:rsidRPr="00D53480" w:rsidRDefault="00765CD0" w:rsidP="00765CD0">
            <w:pPr>
              <w:pStyle w:val="ListParagraph"/>
              <w:numPr>
                <w:ilvl w:val="0"/>
                <w:numId w:val="3"/>
              </w:numPr>
              <w:rPr>
                <w:rFonts w:ascii="Times New Roman" w:hAnsi="Times New Roman" w:cs="Times New Roman"/>
                <w:szCs w:val="24"/>
                <w:lang w:val="en-US"/>
              </w:rPr>
            </w:pPr>
            <w:proofErr w:type="spellStart"/>
            <w:r w:rsidRPr="00D53480">
              <w:rPr>
                <w:rFonts w:ascii="Times New Roman" w:hAnsi="Times New Roman" w:cs="Times New Roman"/>
                <w:color w:val="000000" w:themeColor="text1"/>
                <w:sz w:val="24"/>
                <w:szCs w:val="27"/>
                <w:shd w:val="clear" w:color="auto" w:fill="FFFFFF"/>
              </w:rPr>
              <w:t>Lazada</w:t>
            </w:r>
            <w:proofErr w:type="spellEnd"/>
            <w:r w:rsidRPr="00D53480">
              <w:rPr>
                <w:rFonts w:ascii="Times New Roman" w:hAnsi="Times New Roman" w:cs="Times New Roman"/>
                <w:color w:val="000000" w:themeColor="text1"/>
                <w:sz w:val="24"/>
                <w:szCs w:val="27"/>
                <w:shd w:val="clear" w:color="auto" w:fill="FFFFFF"/>
              </w:rPr>
              <w:t xml:space="preserve"> is one of the top </w:t>
            </w:r>
            <w:proofErr w:type="spellStart"/>
            <w:r w:rsidRPr="00D53480">
              <w:rPr>
                <w:rFonts w:ascii="Times New Roman" w:hAnsi="Times New Roman" w:cs="Times New Roman"/>
                <w:color w:val="000000" w:themeColor="text1"/>
                <w:sz w:val="24"/>
                <w:szCs w:val="27"/>
                <w:shd w:val="clear" w:color="auto" w:fill="FFFFFF"/>
              </w:rPr>
              <w:t>eCommerce</w:t>
            </w:r>
            <w:proofErr w:type="spellEnd"/>
            <w:r w:rsidRPr="00D53480">
              <w:rPr>
                <w:rFonts w:ascii="Times New Roman" w:hAnsi="Times New Roman" w:cs="Times New Roman"/>
                <w:color w:val="000000" w:themeColor="text1"/>
                <w:sz w:val="24"/>
                <w:szCs w:val="27"/>
                <w:shd w:val="clear" w:color="auto" w:fill="FFFFFF"/>
              </w:rPr>
              <w:t xml:space="preserve"> websites in Malaysia</w:t>
            </w:r>
            <w:r w:rsidRPr="00765CD0">
              <w:rPr>
                <w:rFonts w:ascii="Times New Roman" w:hAnsi="Times New Roman" w:cs="Times New Roman"/>
                <w:color w:val="333333"/>
                <w:sz w:val="24"/>
                <w:szCs w:val="27"/>
                <w:shd w:val="clear" w:color="auto" w:fill="FFFFFF"/>
              </w:rPr>
              <w:t>.</w:t>
            </w:r>
          </w:p>
          <w:p w14:paraId="7EBABE38" w14:textId="77777777" w:rsidR="00765CD0" w:rsidRDefault="00D53480" w:rsidP="00765CD0">
            <w:r>
              <w:object w:dxaOrig="13836" w:dyaOrig="5280" w14:anchorId="38B8DCFD">
                <v:shape id="_x0000_i1026" type="#_x0000_t75" style="width:330pt;height:126pt" o:ole="">
                  <v:imagedata r:id="rId18" o:title=""/>
                </v:shape>
                <o:OLEObject Type="Embed" ProgID="PBrush" ShapeID="_x0000_i1026" DrawAspect="Content" ObjectID="_1656362414" r:id="rId19"/>
              </w:object>
            </w:r>
          </w:p>
          <w:p w14:paraId="5CA58A9F" w14:textId="72A86436" w:rsidR="00D53480" w:rsidRDefault="00D53480" w:rsidP="00D53480">
            <w:pPr>
              <w:pStyle w:val="Caption"/>
              <w:jc w:val="center"/>
            </w:pPr>
            <w:r>
              <w:t xml:space="preserve">Figure </w:t>
            </w:r>
            <w:fldSimple w:instr=" SEQ Figure \* ARABIC ">
              <w:r w:rsidR="0094253F">
                <w:rPr>
                  <w:noProof/>
                </w:rPr>
                <w:t>2</w:t>
              </w:r>
            </w:fldSimple>
            <w:r w:rsidR="003A4D8F">
              <w:t>:Lazada.com</w:t>
            </w:r>
          </w:p>
          <w:p w14:paraId="31FF3873" w14:textId="1AE623AD" w:rsidR="00D53480" w:rsidRPr="007B1116" w:rsidRDefault="00A3771B" w:rsidP="00A3771B">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rPr>
              <w:t>L</w:t>
            </w:r>
            <w:r>
              <w:rPr>
                <w:rFonts w:ascii="Times New Roman" w:hAnsi="Times New Roman" w:cs="Times New Roman" w:hint="eastAsia"/>
                <w:sz w:val="24"/>
              </w:rPr>
              <w:t>a</w:t>
            </w:r>
            <w:r>
              <w:rPr>
                <w:rFonts w:ascii="Times New Roman" w:hAnsi="Times New Roman" w:cs="Times New Roman"/>
                <w:sz w:val="24"/>
              </w:rPr>
              <w:t>zada</w:t>
            </w:r>
            <w:proofErr w:type="spellEnd"/>
            <w:r>
              <w:rPr>
                <w:rFonts w:ascii="Times New Roman" w:hAnsi="Times New Roman" w:cs="Times New Roman"/>
                <w:sz w:val="24"/>
              </w:rPr>
              <w:t xml:space="preserve"> provides great search function to allow the consumer to search the product by </w:t>
            </w:r>
            <w:r w:rsidRPr="00A3771B">
              <w:rPr>
                <w:rFonts w:ascii="Times New Roman" w:hAnsi="Times New Roman" w:cs="Times New Roman"/>
                <w:sz w:val="24"/>
              </w:rPr>
              <w:t>related</w:t>
            </w:r>
            <w:r>
              <w:rPr>
                <w:rFonts w:ascii="Times New Roman" w:hAnsi="Times New Roman" w:cs="Times New Roman"/>
                <w:sz w:val="24"/>
              </w:rPr>
              <w:t xml:space="preserve"> keywords</w:t>
            </w:r>
            <w:r w:rsidR="007B1116">
              <w:rPr>
                <w:rFonts w:ascii="Times New Roman" w:hAnsi="Times New Roman" w:cs="Times New Roman"/>
                <w:sz w:val="24"/>
              </w:rPr>
              <w:t>.</w:t>
            </w:r>
          </w:p>
          <w:p w14:paraId="09F36ACF" w14:textId="60F6F36A" w:rsidR="007B1116" w:rsidRDefault="007B1116" w:rsidP="007B1116">
            <w:pPr>
              <w:ind w:left="360"/>
            </w:pPr>
            <w:r>
              <w:object w:dxaOrig="4320" w:dyaOrig="2293" w14:anchorId="655B23A0">
                <v:shape id="_x0000_i1027" type="#_x0000_t75" style="width:307.8pt;height:163.2pt" o:ole="">
                  <v:imagedata r:id="rId20" o:title=""/>
                </v:shape>
                <o:OLEObject Type="Embed" ProgID="PBrush" ShapeID="_x0000_i1027" DrawAspect="Content" ObjectID="_1656362415" r:id="rId21"/>
              </w:object>
            </w:r>
          </w:p>
          <w:p w14:paraId="7CE51075" w14:textId="76BE0F8A" w:rsidR="007B1116" w:rsidRPr="007B1116" w:rsidRDefault="007B1116" w:rsidP="007B1116">
            <w:pPr>
              <w:pStyle w:val="ListParagraph"/>
              <w:numPr>
                <w:ilvl w:val="0"/>
                <w:numId w:val="20"/>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Lazada</w:t>
            </w:r>
            <w:proofErr w:type="spellEnd"/>
            <w:r>
              <w:rPr>
                <w:rFonts w:ascii="Times New Roman" w:hAnsi="Times New Roman" w:cs="Times New Roman"/>
                <w:sz w:val="24"/>
                <w:szCs w:val="24"/>
                <w:lang w:val="en-US"/>
              </w:rPr>
              <w:t xml:space="preserve"> has on-site banner ads that show the current hot items.</w:t>
            </w:r>
          </w:p>
          <w:p w14:paraId="784FDA0A" w14:textId="77777777" w:rsidR="00A3771B" w:rsidRDefault="00A3771B" w:rsidP="00A3771B">
            <w:pPr>
              <w:ind w:left="360"/>
            </w:pPr>
            <w:r>
              <w:object w:dxaOrig="12360" w:dyaOrig="6924" w14:anchorId="6709519D">
                <v:shape id="_x0000_i1028" type="#_x0000_t75" style="width:304.8pt;height:171pt" o:ole="">
                  <v:imagedata r:id="rId22" o:title=""/>
                </v:shape>
                <o:OLEObject Type="Embed" ProgID="PBrush" ShapeID="_x0000_i1028" DrawAspect="Content" ObjectID="_1656362416" r:id="rId23"/>
              </w:object>
            </w:r>
          </w:p>
          <w:p w14:paraId="397C681A" w14:textId="47B3639C" w:rsidR="00A3771B" w:rsidRPr="007B1116" w:rsidRDefault="00A3771B" w:rsidP="00A3771B">
            <w:pPr>
              <w:pStyle w:val="ListParagraph"/>
              <w:numPr>
                <w:ilvl w:val="0"/>
                <w:numId w:val="19"/>
              </w:numPr>
              <w:rPr>
                <w:rFonts w:ascii="Times New Roman" w:hAnsi="Times New Roman" w:cs="Times New Roman"/>
              </w:rPr>
            </w:pPr>
            <w:proofErr w:type="spellStart"/>
            <w:r w:rsidRPr="007B1116">
              <w:rPr>
                <w:rFonts w:ascii="Times New Roman" w:hAnsi="Times New Roman" w:cs="Times New Roman"/>
                <w:sz w:val="24"/>
              </w:rPr>
              <w:t>Lazada</w:t>
            </w:r>
            <w:proofErr w:type="spellEnd"/>
            <w:r w:rsidRPr="007B1116">
              <w:rPr>
                <w:rFonts w:ascii="Times New Roman" w:hAnsi="Times New Roman" w:cs="Times New Roman"/>
                <w:sz w:val="24"/>
              </w:rPr>
              <w:t xml:space="preserve"> has use opt-in-email to notice the promotion to new register account.</w:t>
            </w:r>
          </w:p>
        </w:tc>
      </w:tr>
      <w:tr w:rsidR="00C4411D" w14:paraId="7D4FEFA8" w14:textId="77777777" w:rsidTr="00B312E0">
        <w:tc>
          <w:tcPr>
            <w:tcW w:w="1345" w:type="dxa"/>
          </w:tcPr>
          <w:p w14:paraId="7F86F27D" w14:textId="5AC685FB" w:rsidR="007109AF" w:rsidRDefault="007109AF" w:rsidP="006E17E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Evaluation</w:t>
            </w:r>
          </w:p>
        </w:tc>
        <w:tc>
          <w:tcPr>
            <w:tcW w:w="6951" w:type="dxa"/>
          </w:tcPr>
          <w:p w14:paraId="1BD410A3" w14:textId="26580908" w:rsidR="007109AF" w:rsidRDefault="00030813" w:rsidP="006E17E6">
            <w:pPr>
              <w:pStyle w:val="ListParagraph"/>
              <w:ind w:left="0"/>
            </w:pPr>
            <w:r>
              <w:object w:dxaOrig="7272" w:dyaOrig="7812" w14:anchorId="5121BB0C">
                <v:shape id="_x0000_i1029" type="#_x0000_t75" style="width:342.6pt;height:368.4pt" o:ole="">
                  <v:imagedata r:id="rId24" o:title=""/>
                </v:shape>
                <o:OLEObject Type="Embed" ProgID="PBrush" ShapeID="_x0000_i1029" DrawAspect="Content" ObjectID="_1656362417" r:id="rId25"/>
              </w:object>
            </w:r>
          </w:p>
          <w:p w14:paraId="36B0F3CD" w14:textId="7A347769" w:rsidR="003A4D8F" w:rsidRDefault="003A4D8F" w:rsidP="003A4D8F">
            <w:pPr>
              <w:pStyle w:val="Caption"/>
              <w:jc w:val="center"/>
            </w:pPr>
            <w:r>
              <w:t xml:space="preserve">Figure </w:t>
            </w:r>
            <w:fldSimple w:instr=" SEQ Figure \* ARABIC ">
              <w:r w:rsidR="0094253F">
                <w:rPr>
                  <w:noProof/>
                </w:rPr>
                <w:t>3</w:t>
              </w:r>
            </w:fldSimple>
            <w:r>
              <w:t>:</w:t>
            </w:r>
            <w:r w:rsidR="00030813">
              <w:t xml:space="preserve"> </w:t>
            </w:r>
            <w:r w:rsidRPr="007674EB">
              <w:t>https://www.lazada.com.my/products/ps4-pro-1tb-playstation-4-pro-1tb-bundle-sony-malaysia-warranty-i105288617-s106636730.html?spm=a2o4k.searchlist.list.1.14f0774b1776vG&amp;search=1</w:t>
            </w:r>
          </w:p>
          <w:p w14:paraId="72946158" w14:textId="2CB64392" w:rsidR="00DF0527" w:rsidRPr="00DF0527" w:rsidRDefault="00030813" w:rsidP="00030813">
            <w:pPr>
              <w:pStyle w:val="ListParagraph"/>
              <w:numPr>
                <w:ilvl w:val="0"/>
                <w:numId w:val="5"/>
              </w:numPr>
              <w:rPr>
                <w:rFonts w:ascii="Times New Roman" w:hAnsi="Times New Roman" w:cs="Times New Roman"/>
                <w:sz w:val="28"/>
                <w:szCs w:val="24"/>
              </w:rPr>
            </w:pPr>
            <w:r w:rsidRPr="00030813">
              <w:rPr>
                <w:rFonts w:ascii="Times New Roman" w:hAnsi="Times New Roman" w:cs="Times New Roman"/>
                <w:sz w:val="24"/>
              </w:rPr>
              <w:t>Each Product has the Main description, o</w:t>
            </w:r>
            <w:r w:rsidR="00211255">
              <w:rPr>
                <w:rFonts w:ascii="Times New Roman" w:hAnsi="Times New Roman" w:cs="Times New Roman"/>
                <w:sz w:val="24"/>
              </w:rPr>
              <w:t xml:space="preserve">ther detail. </w:t>
            </w:r>
          </w:p>
          <w:p w14:paraId="56855521" w14:textId="108A7641" w:rsidR="00DF0527" w:rsidRPr="00DF0527" w:rsidRDefault="00DF0527" w:rsidP="00DF0527">
            <w:pPr>
              <w:pStyle w:val="ListParagraph"/>
              <w:numPr>
                <w:ilvl w:val="0"/>
                <w:numId w:val="5"/>
              </w:numPr>
              <w:rPr>
                <w:rFonts w:ascii="Times New Roman" w:hAnsi="Times New Roman" w:cs="Times New Roman"/>
                <w:sz w:val="28"/>
                <w:szCs w:val="24"/>
              </w:rPr>
            </w:pPr>
            <w:r w:rsidRPr="00030813">
              <w:rPr>
                <w:rFonts w:ascii="Times New Roman" w:hAnsi="Times New Roman" w:cs="Times New Roman"/>
                <w:sz w:val="24"/>
              </w:rPr>
              <w:t xml:space="preserve">Each Product has </w:t>
            </w:r>
            <w:r>
              <w:rPr>
                <w:rFonts w:ascii="Times New Roman" w:hAnsi="Times New Roman" w:cs="Times New Roman"/>
                <w:sz w:val="24"/>
              </w:rPr>
              <w:t>the Product pricing and image</w:t>
            </w:r>
            <w:r w:rsidR="00030813" w:rsidRPr="00030813">
              <w:rPr>
                <w:rFonts w:ascii="Times New Roman" w:hAnsi="Times New Roman" w:cs="Times New Roman"/>
                <w:sz w:val="24"/>
              </w:rPr>
              <w:t xml:space="preserve">. </w:t>
            </w:r>
          </w:p>
          <w:p w14:paraId="5EC95B01" w14:textId="77777777" w:rsidR="00030813" w:rsidRDefault="00030813" w:rsidP="00030813">
            <w:r>
              <w:object w:dxaOrig="7296" w:dyaOrig="7728" w14:anchorId="11A95372">
                <v:shape id="_x0000_i1030" type="#_x0000_t75" style="width:333.6pt;height:353.4pt" o:ole="">
                  <v:imagedata r:id="rId26" o:title=""/>
                </v:shape>
                <o:OLEObject Type="Embed" ProgID="PBrush" ShapeID="_x0000_i1030" DrawAspect="Content" ObjectID="_1656362418" r:id="rId27"/>
              </w:object>
            </w:r>
          </w:p>
          <w:p w14:paraId="45CC99EB" w14:textId="265BB4FF" w:rsidR="00030813" w:rsidRDefault="00030813" w:rsidP="00030813">
            <w:pPr>
              <w:pStyle w:val="Caption"/>
              <w:jc w:val="center"/>
            </w:pPr>
            <w:r>
              <w:t xml:space="preserve">Figure 4: </w:t>
            </w:r>
            <w:r w:rsidRPr="007674EB">
              <w:t>https://www.lazada.com.my/products/ps4-pro-1tb-playstation-4-pro-1tb-bundle-sony-malaysia-warranty-i105288617-s106636730.html?spm=a2o4k.searchlist.list.1.14f0774b1776vG&amp;search=1</w:t>
            </w:r>
          </w:p>
          <w:p w14:paraId="68A394D5" w14:textId="0397303E" w:rsidR="00030813" w:rsidRPr="00030813" w:rsidRDefault="00030813" w:rsidP="00030813">
            <w:pPr>
              <w:pStyle w:val="ListParagraph"/>
              <w:numPr>
                <w:ilvl w:val="0"/>
                <w:numId w:val="5"/>
              </w:numPr>
              <w:rPr>
                <w:rFonts w:ascii="Times New Roman" w:hAnsi="Times New Roman" w:cs="Times New Roman"/>
                <w:sz w:val="28"/>
                <w:szCs w:val="24"/>
              </w:rPr>
            </w:pPr>
            <w:r>
              <w:rPr>
                <w:rFonts w:ascii="Times New Roman" w:hAnsi="Times New Roman" w:cs="Times New Roman"/>
                <w:sz w:val="24"/>
              </w:rPr>
              <w:t>The consumer can give the comment and rating the product</w:t>
            </w:r>
            <w:r w:rsidRPr="00030813">
              <w:rPr>
                <w:rFonts w:ascii="Times New Roman" w:hAnsi="Times New Roman" w:cs="Times New Roman"/>
                <w:sz w:val="24"/>
              </w:rPr>
              <w:t xml:space="preserve">. </w:t>
            </w:r>
          </w:p>
          <w:p w14:paraId="7711B4BF" w14:textId="506AD9D9" w:rsidR="00030813" w:rsidRPr="00030813" w:rsidRDefault="00E25A68" w:rsidP="00E25A6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Other consumer can view the rating and comment to analysis </w:t>
            </w:r>
            <w:r>
              <w:rPr>
                <w:rFonts w:ascii="Times New Roman" w:hAnsi="Times New Roman" w:cs="Times New Roman"/>
                <w:sz w:val="24"/>
                <w:szCs w:val="24"/>
                <w:lang w:val="en-US"/>
              </w:rPr>
              <w:t>and evaluate the product.</w:t>
            </w:r>
          </w:p>
        </w:tc>
      </w:tr>
      <w:tr w:rsidR="00C4411D" w14:paraId="55FE3973" w14:textId="77777777" w:rsidTr="00B312E0">
        <w:tc>
          <w:tcPr>
            <w:tcW w:w="1345" w:type="dxa"/>
          </w:tcPr>
          <w:p w14:paraId="7EA9EC00" w14:textId="56CC57C4" w:rsidR="007109AF" w:rsidRDefault="007109AF" w:rsidP="006E17E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Decision / Purchase </w:t>
            </w:r>
          </w:p>
        </w:tc>
        <w:tc>
          <w:tcPr>
            <w:tcW w:w="6951" w:type="dxa"/>
          </w:tcPr>
          <w:p w14:paraId="0381534C" w14:textId="77777777" w:rsidR="000C2445" w:rsidRDefault="00022BCA" w:rsidP="000C2445">
            <w:pPr>
              <w:pStyle w:val="ListParagraph"/>
              <w:keepNext/>
              <w:ind w:left="0"/>
            </w:pPr>
            <w:r>
              <w:object w:dxaOrig="4416" w:dyaOrig="5040" w14:anchorId="46C19343">
                <v:shape id="_x0000_i1031" type="#_x0000_t75" style="width:132.6pt;height:184.8pt" o:ole="">
                  <v:imagedata r:id="rId28" o:title=""/>
                </v:shape>
                <o:OLEObject Type="Embed" ProgID="PBrush" ShapeID="_x0000_i1031" DrawAspect="Content" ObjectID="_1656362419" r:id="rId29"/>
              </w:object>
            </w:r>
          </w:p>
          <w:p w14:paraId="484A38B5" w14:textId="21A6FAD2" w:rsidR="007109AF" w:rsidRDefault="000C2445" w:rsidP="000C2445">
            <w:pPr>
              <w:pStyle w:val="Caption"/>
            </w:pPr>
            <w:r>
              <w:t xml:space="preserve">Figure 5: </w:t>
            </w:r>
            <w:r w:rsidRPr="00185206">
              <w:t>https://www.lazada.com.my/privacy-policy/</w:t>
            </w:r>
          </w:p>
          <w:p w14:paraId="582040A5" w14:textId="42A81800" w:rsidR="00022BCA" w:rsidRPr="00022BCA" w:rsidRDefault="00353422" w:rsidP="00022BCA">
            <w:pPr>
              <w:pStyle w:val="ListParagraph"/>
              <w:numPr>
                <w:ilvl w:val="0"/>
                <w:numId w:val="6"/>
              </w:numPr>
              <w:rPr>
                <w:rStyle w:val="Strong"/>
                <w:rFonts w:ascii="Times New Roman" w:hAnsi="Times New Roman" w:cs="Times New Roman"/>
                <w:b w:val="0"/>
                <w:bCs w:val="0"/>
                <w:sz w:val="24"/>
                <w:szCs w:val="24"/>
                <w:lang w:val="en-US"/>
              </w:rPr>
            </w:pPr>
            <w:r>
              <w:rPr>
                <w:rStyle w:val="Strong"/>
                <w:rFonts w:ascii="Times New Roman" w:hAnsi="Times New Roman" w:cs="Times New Roman"/>
                <w:b w:val="0"/>
                <w:color w:val="000000"/>
                <w:sz w:val="24"/>
                <w:szCs w:val="24"/>
                <w:shd w:val="clear" w:color="auto" w:fill="FFFFFF"/>
              </w:rPr>
              <w:t xml:space="preserve">Giving </w:t>
            </w:r>
            <w:ins w:id="1" w:author="Unknown">
              <w:r w:rsidR="00022BCA" w:rsidRPr="00022BCA">
                <w:rPr>
                  <w:rStyle w:val="Strong"/>
                  <w:rFonts w:ascii="Times New Roman" w:hAnsi="Times New Roman" w:cs="Times New Roman"/>
                  <w:b w:val="0"/>
                  <w:color w:val="000000"/>
                  <w:sz w:val="24"/>
                  <w:szCs w:val="24"/>
                  <w:shd w:val="clear" w:color="auto" w:fill="FFFFFF"/>
                </w:rPr>
                <w:t>Security of Your Personal Data</w:t>
              </w:r>
            </w:ins>
            <w:r>
              <w:rPr>
                <w:rStyle w:val="Strong"/>
                <w:rFonts w:ascii="Times New Roman" w:hAnsi="Times New Roman" w:cs="Times New Roman"/>
                <w:b w:val="0"/>
                <w:color w:val="000000"/>
                <w:sz w:val="24"/>
                <w:szCs w:val="24"/>
                <w:shd w:val="clear" w:color="auto" w:fill="FFFFFF"/>
              </w:rPr>
              <w:t>.</w:t>
            </w:r>
          </w:p>
          <w:p w14:paraId="2E421B00" w14:textId="5FCC9A73" w:rsidR="00022BCA" w:rsidRPr="00022BCA" w:rsidRDefault="00022BCA" w:rsidP="00022BCA">
            <w:pPr>
              <w:pStyle w:val="NormalWeb"/>
              <w:numPr>
                <w:ilvl w:val="0"/>
                <w:numId w:val="6"/>
              </w:numPr>
              <w:shd w:val="clear" w:color="auto" w:fill="FFFFFF"/>
              <w:spacing w:before="0" w:after="0"/>
              <w:rPr>
                <w:color w:val="000000"/>
                <w:sz w:val="36"/>
                <w:szCs w:val="27"/>
              </w:rPr>
            </w:pPr>
            <w:r w:rsidRPr="00022BCA">
              <w:rPr>
                <w:color w:val="000000"/>
                <w:szCs w:val="18"/>
              </w:rPr>
              <w:t>Restricting access to personal data to</w:t>
            </w:r>
            <w:r>
              <w:rPr>
                <w:color w:val="000000"/>
                <w:szCs w:val="18"/>
              </w:rPr>
              <w:t xml:space="preserve"> individuals who require access.</w:t>
            </w:r>
          </w:p>
          <w:p w14:paraId="39129EF3" w14:textId="24B5302B" w:rsidR="00022BCA" w:rsidRPr="00022BCA" w:rsidRDefault="00022BCA" w:rsidP="00022BCA">
            <w:pPr>
              <w:pStyle w:val="NormalWeb"/>
              <w:numPr>
                <w:ilvl w:val="0"/>
                <w:numId w:val="6"/>
              </w:numPr>
              <w:shd w:val="clear" w:color="auto" w:fill="FFFFFF"/>
              <w:spacing w:before="0" w:after="0"/>
              <w:rPr>
                <w:color w:val="000000"/>
                <w:sz w:val="36"/>
                <w:szCs w:val="27"/>
              </w:rPr>
            </w:pPr>
            <w:r w:rsidRPr="00022BCA">
              <w:rPr>
                <w:color w:val="000000"/>
                <w:szCs w:val="18"/>
              </w:rPr>
              <w:lastRenderedPageBreak/>
              <w:t>Maintaining technology products to prevent unauthorised computer access</w:t>
            </w:r>
            <w:r w:rsidR="001D74C6">
              <w:rPr>
                <w:color w:val="000000"/>
                <w:szCs w:val="18"/>
              </w:rPr>
              <w:t>.</w:t>
            </w:r>
          </w:p>
          <w:p w14:paraId="16F33A8A" w14:textId="018599B5" w:rsidR="000C2445" w:rsidRPr="00353422" w:rsidRDefault="00022BCA" w:rsidP="000C2445">
            <w:pPr>
              <w:pStyle w:val="NormalWeb"/>
              <w:numPr>
                <w:ilvl w:val="0"/>
                <w:numId w:val="6"/>
              </w:numPr>
              <w:shd w:val="clear" w:color="auto" w:fill="FFFFFF"/>
              <w:spacing w:before="0" w:after="0"/>
              <w:rPr>
                <w:color w:val="000000"/>
                <w:sz w:val="36"/>
                <w:szCs w:val="27"/>
              </w:rPr>
            </w:pPr>
            <w:r w:rsidRPr="00022BCA">
              <w:rPr>
                <w:color w:val="000000"/>
                <w:szCs w:val="18"/>
              </w:rPr>
              <w:t>Using 128-bit SSL (secure sockets layer) encryption technology when processing your financial details.</w:t>
            </w:r>
          </w:p>
          <w:p w14:paraId="7D66533F" w14:textId="324F0F27" w:rsidR="00353422" w:rsidRDefault="00353422" w:rsidP="000C2445">
            <w:pPr>
              <w:pStyle w:val="NormalWeb"/>
              <w:numPr>
                <w:ilvl w:val="0"/>
                <w:numId w:val="6"/>
              </w:numPr>
              <w:shd w:val="clear" w:color="auto" w:fill="FFFFFF"/>
              <w:spacing w:before="0" w:after="0"/>
              <w:rPr>
                <w:color w:val="000000"/>
                <w:sz w:val="36"/>
                <w:szCs w:val="27"/>
              </w:rPr>
            </w:pPr>
            <w:r>
              <w:rPr>
                <w:color w:val="000000"/>
                <w:szCs w:val="18"/>
              </w:rPr>
              <w:t>Limit below 18 ages of user to buy products.</w:t>
            </w:r>
          </w:p>
          <w:p w14:paraId="28589817" w14:textId="20DC3859" w:rsidR="002A36D9" w:rsidRDefault="000C2445" w:rsidP="000C2445">
            <w:pPr>
              <w:pStyle w:val="NormalWeb"/>
              <w:shd w:val="clear" w:color="auto" w:fill="FFFFFF"/>
              <w:spacing w:before="0" w:after="0"/>
            </w:pPr>
            <w:r>
              <w:object w:dxaOrig="12612" w:dyaOrig="4296" w14:anchorId="76E3C249">
                <v:shape id="_x0000_i1032" type="#_x0000_t75" style="width:330.6pt;height:112.8pt" o:ole="">
                  <v:imagedata r:id="rId30" o:title=""/>
                </v:shape>
                <o:OLEObject Type="Embed" ProgID="PBrush" ShapeID="_x0000_i1032" DrawAspect="Content" ObjectID="_1656362420" r:id="rId31"/>
              </w:object>
            </w:r>
          </w:p>
          <w:p w14:paraId="537D7B1B" w14:textId="77777777" w:rsidR="002A36D9" w:rsidRDefault="002A36D9" w:rsidP="002A36D9">
            <w:pPr>
              <w:pStyle w:val="Caption"/>
            </w:pPr>
            <w:r>
              <w:t xml:space="preserve">Figure 6: </w:t>
            </w:r>
            <w:r w:rsidRPr="00657F02">
              <w:t>https://www.lazada.com.my/products/ps4-pro-1tb-playstation-4-pro-1tb-bundle-sony-malaysia-warranty-i105288617-s106636730.html?spm=a2o4k.searchlist.list.1.14f0774b1776vG&amp;search=1</w:t>
            </w:r>
          </w:p>
          <w:p w14:paraId="6E419C08" w14:textId="77777777" w:rsidR="003B490D" w:rsidRDefault="002A36D9" w:rsidP="003B490D">
            <w:pPr>
              <w:pStyle w:val="NormalWeb"/>
              <w:numPr>
                <w:ilvl w:val="0"/>
                <w:numId w:val="8"/>
              </w:numPr>
              <w:shd w:val="clear" w:color="auto" w:fill="FFFFFF"/>
              <w:spacing w:before="0" w:after="0"/>
            </w:pPr>
            <w:proofErr w:type="spellStart"/>
            <w:r w:rsidRPr="002A36D9">
              <w:t>Lazada</w:t>
            </w:r>
            <w:proofErr w:type="spellEnd"/>
            <w:r w:rsidRPr="002A36D9">
              <w:t xml:space="preserve"> is give some product discount in specific time.</w:t>
            </w:r>
          </w:p>
          <w:p w14:paraId="7E99CE6D" w14:textId="77777777" w:rsidR="003B490D" w:rsidRDefault="006F445E" w:rsidP="003B490D">
            <w:pPr>
              <w:pStyle w:val="NormalWeb"/>
              <w:shd w:val="clear" w:color="auto" w:fill="FFFFFF"/>
              <w:spacing w:before="0" w:after="0"/>
            </w:pPr>
            <w:r>
              <w:object w:dxaOrig="4812" w:dyaOrig="4680" w14:anchorId="0205F591">
                <v:shape id="_x0000_i1033" type="#_x0000_t75" style="width:240.6pt;height:234pt" o:ole="">
                  <v:imagedata r:id="rId32" o:title=""/>
                </v:shape>
                <o:OLEObject Type="Embed" ProgID="PBrush" ShapeID="_x0000_i1033" DrawAspect="Content" ObjectID="_1656362421" r:id="rId33"/>
              </w:object>
            </w:r>
          </w:p>
          <w:p w14:paraId="4DA93F2C" w14:textId="77777777" w:rsidR="006F445E" w:rsidRPr="00012188" w:rsidRDefault="006F445E" w:rsidP="006F445E">
            <w:pPr>
              <w:pStyle w:val="ListParagraph"/>
              <w:numPr>
                <w:ilvl w:val="0"/>
                <w:numId w:val="26"/>
              </w:numPr>
              <w:ind w:right="480"/>
              <w:rPr>
                <w:lang w:val="en-US"/>
              </w:rPr>
            </w:pPr>
            <w:r>
              <w:rPr>
                <w:rFonts w:ascii="Times New Roman" w:hAnsi="Times New Roman" w:cs="Times New Roman"/>
                <w:sz w:val="24"/>
                <w:szCs w:val="24"/>
                <w:lang w:val="en-US"/>
              </w:rPr>
              <w:t xml:space="preserve">The delivery options can be selected based on different shipping address. </w:t>
            </w:r>
          </w:p>
          <w:p w14:paraId="57CFB276" w14:textId="524F7786" w:rsidR="00012188" w:rsidRPr="00012188" w:rsidRDefault="00012188" w:rsidP="00012188">
            <w:pPr>
              <w:ind w:right="480"/>
              <w:rPr>
                <w:lang w:val="en-US"/>
              </w:rPr>
            </w:pPr>
          </w:p>
        </w:tc>
      </w:tr>
      <w:tr w:rsidR="00C4411D" w14:paraId="0BC4D363" w14:textId="77777777" w:rsidTr="00B312E0">
        <w:tc>
          <w:tcPr>
            <w:tcW w:w="1345" w:type="dxa"/>
          </w:tcPr>
          <w:p w14:paraId="14EECFCA" w14:textId="612B8733" w:rsidR="007109AF" w:rsidRDefault="007109AF" w:rsidP="006E17E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Support</w:t>
            </w:r>
          </w:p>
        </w:tc>
        <w:tc>
          <w:tcPr>
            <w:tcW w:w="6951" w:type="dxa"/>
          </w:tcPr>
          <w:p w14:paraId="6D60FB75" w14:textId="072DC391" w:rsidR="00D63629" w:rsidRDefault="00C4411D" w:rsidP="006E17E6">
            <w:pPr>
              <w:pStyle w:val="ListParagraph"/>
              <w:ind w:left="0"/>
            </w:pPr>
            <w:r>
              <w:object w:dxaOrig="15096" w:dyaOrig="5496" w14:anchorId="0E0B66C4">
                <v:shape id="_x0000_i1034" type="#_x0000_t75" style="width:336.6pt;height:122.4pt" o:ole="">
                  <v:imagedata r:id="rId34" o:title=""/>
                </v:shape>
                <o:OLEObject Type="Embed" ProgID="PBrush" ShapeID="_x0000_i1034" DrawAspect="Content" ObjectID="_1656362422" r:id="rId35"/>
              </w:object>
            </w:r>
          </w:p>
          <w:p w14:paraId="427E56FB" w14:textId="77777777" w:rsidR="00C4411D" w:rsidRPr="00C4411D" w:rsidRDefault="00C4411D" w:rsidP="0001025C">
            <w:pPr>
              <w:pStyle w:val="ListParagraph"/>
              <w:numPr>
                <w:ilvl w:val="0"/>
                <w:numId w:val="8"/>
              </w:numPr>
              <w:rPr>
                <w:rFonts w:ascii="Times New Roman" w:hAnsi="Times New Roman" w:cs="Times New Roman"/>
                <w:sz w:val="24"/>
                <w:szCs w:val="24"/>
                <w:lang w:val="en-US"/>
              </w:rPr>
            </w:pPr>
            <w:proofErr w:type="spellStart"/>
            <w:r w:rsidRPr="00C4411D">
              <w:rPr>
                <w:rFonts w:ascii="Times New Roman" w:hAnsi="Times New Roman" w:cs="Times New Roman"/>
                <w:sz w:val="24"/>
              </w:rPr>
              <w:t>Lazada</w:t>
            </w:r>
            <w:proofErr w:type="spellEnd"/>
            <w:r w:rsidRPr="00C4411D">
              <w:rPr>
                <w:rFonts w:ascii="Times New Roman" w:hAnsi="Times New Roman" w:cs="Times New Roman"/>
                <w:sz w:val="24"/>
              </w:rPr>
              <w:t xml:space="preserve"> has record down the order history.</w:t>
            </w:r>
          </w:p>
          <w:p w14:paraId="2F3FCD1C" w14:textId="77777777" w:rsidR="00C4411D" w:rsidRDefault="00F06B75" w:rsidP="00F06B75">
            <w:r>
              <w:object w:dxaOrig="17352" w:dyaOrig="6576" w14:anchorId="3A79F432">
                <v:shape id="_x0000_i1035" type="#_x0000_t75" style="width:336pt;height:127.8pt" o:ole="">
                  <v:imagedata r:id="rId36" o:title=""/>
                </v:shape>
                <o:OLEObject Type="Embed" ProgID="PBrush" ShapeID="_x0000_i1035" DrawAspect="Content" ObjectID="_1656362423" r:id="rId37"/>
              </w:object>
            </w:r>
          </w:p>
          <w:p w14:paraId="5C770BC5" w14:textId="388C77F1" w:rsidR="0001025C" w:rsidRPr="0001025C" w:rsidRDefault="0001025C" w:rsidP="0001025C">
            <w:pPr>
              <w:pStyle w:val="ListParagraph"/>
              <w:numPr>
                <w:ilvl w:val="0"/>
                <w:numId w:val="8"/>
              </w:numPr>
              <w:ind w:right="480"/>
              <w:rPr>
                <w:rFonts w:ascii="Times New Roman" w:hAnsi="Times New Roman" w:cs="Times New Roman"/>
                <w:sz w:val="24"/>
                <w:szCs w:val="24"/>
                <w:lang w:val="en-US"/>
              </w:rPr>
            </w:pPr>
            <w:r>
              <w:rPr>
                <w:rFonts w:ascii="Times New Roman" w:hAnsi="Times New Roman" w:cs="Times New Roman"/>
                <w:sz w:val="24"/>
                <w:szCs w:val="24"/>
                <w:lang w:val="en-US"/>
              </w:rPr>
              <w:t xml:space="preserve">In the help center of </w:t>
            </w:r>
            <w:proofErr w:type="spellStart"/>
            <w:r>
              <w:rPr>
                <w:rFonts w:ascii="Times New Roman" w:hAnsi="Times New Roman" w:cs="Times New Roman"/>
                <w:sz w:val="24"/>
                <w:szCs w:val="24"/>
                <w:lang w:val="en-US"/>
              </w:rPr>
              <w:t>Lazada</w:t>
            </w:r>
            <w:proofErr w:type="spellEnd"/>
            <w:r>
              <w:rPr>
                <w:rFonts w:ascii="Times New Roman" w:hAnsi="Times New Roman" w:cs="Times New Roman"/>
                <w:sz w:val="24"/>
                <w:szCs w:val="24"/>
                <w:lang w:val="en-US"/>
              </w:rPr>
              <w:t>, there are a lot Frequently Asked Questions (FAQs) that available for customers to solve their questions.</w:t>
            </w:r>
          </w:p>
          <w:p w14:paraId="479EC47B" w14:textId="038D3D58" w:rsidR="00F06B75" w:rsidRDefault="00F06B75" w:rsidP="0001025C">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For Buyer, the questions are “How many voucher am I entitled to? Or What is the validity of voucher?”</w:t>
            </w:r>
          </w:p>
          <w:p w14:paraId="1253D0FC" w14:textId="77777777" w:rsidR="00B109E1" w:rsidRDefault="00B109E1" w:rsidP="00B109E1">
            <w:r>
              <w:object w:dxaOrig="11124" w:dyaOrig="7500" w14:anchorId="454C5CBD">
                <v:shape id="_x0000_i1036" type="#_x0000_t75" style="width:322.2pt;height:217.8pt" o:ole="">
                  <v:imagedata r:id="rId38" o:title=""/>
                </v:shape>
                <o:OLEObject Type="Embed" ProgID="PBrush" ShapeID="_x0000_i1036" DrawAspect="Content" ObjectID="_1656362424" r:id="rId39"/>
              </w:object>
            </w:r>
          </w:p>
          <w:p w14:paraId="4F146D81" w14:textId="77777777" w:rsidR="00B109E1" w:rsidRDefault="00B109E1" w:rsidP="00B109E1">
            <w:pPr>
              <w:pStyle w:val="Caption"/>
            </w:pPr>
            <w:r>
              <w:t xml:space="preserve">Figure 7: </w:t>
            </w:r>
            <w:r w:rsidRPr="001503E5">
              <w:t>https://sellercenter.lazada.sg/seller/helpcenter/how-do-i-know-when-there-is-a-new-order.html</w:t>
            </w:r>
          </w:p>
          <w:p w14:paraId="27885C93" w14:textId="77777777" w:rsidR="00B109E1" w:rsidRDefault="00B109E1" w:rsidP="0001025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After consumer ordered, seller will receive an email notification when a new order is received.</w:t>
            </w:r>
          </w:p>
          <w:p w14:paraId="4617132A" w14:textId="4645BDC4" w:rsidR="00B109E1" w:rsidRDefault="00B109E1" w:rsidP="00B109E1">
            <w:pPr>
              <w:rPr>
                <w:rFonts w:ascii="Times New Roman" w:hAnsi="Times New Roman" w:cs="Times New Roman"/>
                <w:sz w:val="24"/>
                <w:szCs w:val="24"/>
              </w:rPr>
            </w:pPr>
            <w:r>
              <w:rPr>
                <w:noProof/>
              </w:rPr>
              <w:lastRenderedPageBreak/>
              <w:drawing>
                <wp:inline distT="0" distB="0" distL="0" distR="0" wp14:anchorId="7D5A7AA6" wp14:editId="0E075FBF">
                  <wp:extent cx="1760220" cy="2699921"/>
                  <wp:effectExtent l="0" t="0" r="0" b="5715"/>
                  <wp:docPr id="6" name="Picture 6" descr="How do I know if my Order has been confi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ow do I know if my Order has been confirm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7037" cy="2725716"/>
                          </a:xfrm>
                          <a:prstGeom prst="rect">
                            <a:avLst/>
                          </a:prstGeom>
                          <a:noFill/>
                          <a:ln>
                            <a:noFill/>
                          </a:ln>
                        </pic:spPr>
                      </pic:pic>
                    </a:graphicData>
                  </a:graphic>
                </wp:inline>
              </w:drawing>
            </w:r>
          </w:p>
          <w:p w14:paraId="7C8DCFC2" w14:textId="23F940A5" w:rsidR="00D63629" w:rsidRPr="005C4867" w:rsidRDefault="00D63629" w:rsidP="005C4867">
            <w:pPr>
              <w:pStyle w:val="Caption"/>
            </w:pPr>
            <w:r>
              <w:t>Figure 8</w:t>
            </w:r>
            <w:r w:rsidR="00B312E0">
              <w:t xml:space="preserve">: </w:t>
            </w:r>
            <w:r w:rsidRPr="00524C77">
              <w:t>https://www.lazada.com.my/helpcenter/How-do-I-know-if-my-Order-has-been-confirmed-8002.html</w:t>
            </w:r>
          </w:p>
          <w:p w14:paraId="0BB24CE3" w14:textId="5E23EC59" w:rsidR="00B109E1" w:rsidRDefault="00B109E1" w:rsidP="0001025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After consumer ordered, buyer will receive an email notification</w:t>
            </w:r>
            <w:r w:rsidR="002006FF">
              <w:rPr>
                <w:rFonts w:ascii="Times New Roman" w:hAnsi="Times New Roman" w:cs="Times New Roman"/>
                <w:sz w:val="24"/>
                <w:szCs w:val="24"/>
              </w:rPr>
              <w:t xml:space="preserve"> for notice order status</w:t>
            </w:r>
            <w:r>
              <w:rPr>
                <w:rFonts w:ascii="Times New Roman" w:hAnsi="Times New Roman" w:cs="Times New Roman"/>
                <w:sz w:val="24"/>
                <w:szCs w:val="24"/>
              </w:rPr>
              <w:t>.</w:t>
            </w:r>
          </w:p>
          <w:p w14:paraId="28A63826" w14:textId="7940CD76" w:rsidR="00B109E1" w:rsidRPr="00B109E1" w:rsidRDefault="00B109E1" w:rsidP="00B109E1">
            <w:pPr>
              <w:rPr>
                <w:rFonts w:ascii="Times New Roman" w:hAnsi="Times New Roman" w:cs="Times New Roman"/>
                <w:sz w:val="24"/>
                <w:szCs w:val="24"/>
              </w:rPr>
            </w:pPr>
          </w:p>
        </w:tc>
      </w:tr>
      <w:tr w:rsidR="00C4411D" w14:paraId="742D99D2" w14:textId="77777777" w:rsidTr="00B312E0">
        <w:tc>
          <w:tcPr>
            <w:tcW w:w="1345" w:type="dxa"/>
          </w:tcPr>
          <w:p w14:paraId="18EE3EAE" w14:textId="10B258B1" w:rsidR="007109AF" w:rsidRDefault="007109AF" w:rsidP="006E17E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Rewards</w:t>
            </w:r>
          </w:p>
        </w:tc>
        <w:tc>
          <w:tcPr>
            <w:tcW w:w="6951" w:type="dxa"/>
          </w:tcPr>
          <w:p w14:paraId="77236C17" w14:textId="638AB0EF" w:rsidR="007109AF" w:rsidRDefault="00B312E0" w:rsidP="00D63629">
            <w:pPr>
              <w:pStyle w:val="ListParagraph"/>
              <w:keepNext/>
              <w:ind w:left="0"/>
            </w:pPr>
            <w:r>
              <w:object w:dxaOrig="16704" w:dyaOrig="5100" w14:anchorId="6204A2FF">
                <v:shape id="_x0000_i1037" type="#_x0000_t75" style="width:336.6pt;height:102.6pt" o:ole="">
                  <v:imagedata r:id="rId41" o:title=""/>
                </v:shape>
                <o:OLEObject Type="Embed" ProgID="PBrush" ShapeID="_x0000_i1037" DrawAspect="Content" ObjectID="_1656362425" r:id="rId42"/>
              </w:object>
            </w:r>
          </w:p>
          <w:p w14:paraId="1FE06528" w14:textId="6DD0DAFE" w:rsidR="00B312E0" w:rsidRDefault="00B312E0" w:rsidP="00B312E0">
            <w:pPr>
              <w:pStyle w:val="Caption"/>
            </w:pPr>
            <w:r>
              <w:t>Figure 9</w:t>
            </w:r>
            <w:r>
              <w:rPr>
                <w:rFonts w:hint="eastAsia"/>
              </w:rPr>
              <w:t>:</w:t>
            </w:r>
            <w:r>
              <w:t xml:space="preserve"> </w:t>
            </w:r>
            <w:r w:rsidRPr="0006097A">
              <w:t>https://www.owler.com/company/lazada</w:t>
            </w:r>
          </w:p>
          <w:p w14:paraId="565682DD" w14:textId="1E324C6B" w:rsidR="008D6960" w:rsidRDefault="008D6960" w:rsidP="008D6960">
            <w:pPr>
              <w:pStyle w:val="ListParagraph"/>
              <w:keepNext/>
              <w:numPr>
                <w:ilvl w:val="0"/>
                <w:numId w:val="9"/>
              </w:numPr>
            </w:pPr>
            <w:proofErr w:type="spellStart"/>
            <w:r w:rsidRPr="008D6960">
              <w:t>Lazada</w:t>
            </w:r>
            <w:proofErr w:type="spellEnd"/>
            <w:r w:rsidRPr="008D6960">
              <w:t xml:space="preserve"> put the trending news</w:t>
            </w:r>
            <w:r>
              <w:t xml:space="preserve"> </w:t>
            </w:r>
            <w:r w:rsidRPr="008D6960">
              <w:t>for advertisement.</w:t>
            </w:r>
          </w:p>
          <w:p w14:paraId="2BC28676" w14:textId="311CFDB2" w:rsidR="008D6960" w:rsidRDefault="008D6960" w:rsidP="008D6960">
            <w:pPr>
              <w:pStyle w:val="ListParagraph"/>
              <w:keepNext/>
              <w:numPr>
                <w:ilvl w:val="0"/>
                <w:numId w:val="9"/>
              </w:numPr>
            </w:pPr>
            <w:proofErr w:type="spellStart"/>
            <w:r>
              <w:t>Lazada</w:t>
            </w:r>
            <w:proofErr w:type="spellEnd"/>
            <w:r>
              <w:t xml:space="preserve"> has competitions with its competitors in trending news.</w:t>
            </w:r>
          </w:p>
          <w:p w14:paraId="403D7054" w14:textId="302376E0" w:rsidR="001F0C8A" w:rsidRDefault="00107A7F" w:rsidP="00107A7F">
            <w:pPr>
              <w:keepNext/>
            </w:pPr>
            <w:r>
              <w:object w:dxaOrig="16572" w:dyaOrig="5472" w14:anchorId="264E569D">
                <v:shape id="_x0000_i1038" type="#_x0000_t75" style="width:336.6pt;height:111pt" o:ole="">
                  <v:imagedata r:id="rId43" o:title=""/>
                </v:shape>
                <o:OLEObject Type="Embed" ProgID="PBrush" ShapeID="_x0000_i1038" DrawAspect="Content" ObjectID="_1656362426" r:id="rId44"/>
              </w:object>
            </w:r>
          </w:p>
          <w:p w14:paraId="5B9430A3" w14:textId="77777777" w:rsidR="00107A7F" w:rsidRDefault="00107A7F" w:rsidP="00107A7F">
            <w:pPr>
              <w:keepNext/>
            </w:pPr>
          </w:p>
          <w:p w14:paraId="7EEDD482" w14:textId="78AD603A" w:rsidR="00107A7F" w:rsidRDefault="00107A7F" w:rsidP="00107A7F">
            <w:pPr>
              <w:pStyle w:val="Caption"/>
            </w:pPr>
            <w:r>
              <w:t>Figure 10</w:t>
            </w:r>
            <w:r>
              <w:rPr>
                <w:rFonts w:hint="eastAsia"/>
              </w:rPr>
              <w:t>:</w:t>
            </w:r>
            <w:r>
              <w:t xml:space="preserve"> </w:t>
            </w:r>
            <w:hyperlink r:id="rId45" w:history="1">
              <w:r w:rsidRPr="008B5BC6">
                <w:rPr>
                  <w:rStyle w:val="Hyperlink"/>
                </w:rPr>
                <w:t>https://www.owler.com/company/lazada</w:t>
              </w:r>
            </w:hyperlink>
          </w:p>
          <w:p w14:paraId="06AAE2C7" w14:textId="77777777" w:rsidR="00404C16" w:rsidRDefault="00107A7F" w:rsidP="00404C16">
            <w:pPr>
              <w:pStyle w:val="ListParagraph"/>
              <w:numPr>
                <w:ilvl w:val="0"/>
                <w:numId w:val="10"/>
              </w:numPr>
            </w:pPr>
            <w:proofErr w:type="spellStart"/>
            <w:r>
              <w:t>Lazada</w:t>
            </w:r>
            <w:proofErr w:type="spellEnd"/>
            <w:r>
              <w:t xml:space="preserve"> has the most employee between the competitors.</w:t>
            </w:r>
          </w:p>
          <w:p w14:paraId="4E5B33D7" w14:textId="63030A31" w:rsidR="00D90C8A" w:rsidRPr="00404C16" w:rsidRDefault="00107A7F" w:rsidP="00404C16">
            <w:pPr>
              <w:pStyle w:val="ListParagraph"/>
              <w:numPr>
                <w:ilvl w:val="0"/>
                <w:numId w:val="10"/>
              </w:numPr>
            </w:pPr>
            <w:proofErr w:type="spellStart"/>
            <w:r w:rsidRPr="00107A7F">
              <w:t>Lazada</w:t>
            </w:r>
            <w:proofErr w:type="spellEnd"/>
            <w:r w:rsidRPr="00107A7F">
              <w:t xml:space="preserve"> has the most funding at 3.7billions between the competitors.</w:t>
            </w:r>
          </w:p>
          <w:p w14:paraId="4D5136D5" w14:textId="25752D5A" w:rsidR="00404C16" w:rsidRDefault="00404C16" w:rsidP="00404C16">
            <w:pPr>
              <w:keepNext/>
            </w:pPr>
            <w:r>
              <w:object w:dxaOrig="4992" w:dyaOrig="1980" w14:anchorId="682C3F2D">
                <v:shape id="_x0000_i1039" type="#_x0000_t75" style="width:315pt;height:124.8pt" o:ole="">
                  <v:imagedata r:id="rId46" o:title=""/>
                </v:shape>
                <o:OLEObject Type="Embed" ProgID="PBrush" ShapeID="_x0000_i1039" DrawAspect="Content" ObjectID="_1656362427" r:id="rId47"/>
              </w:object>
            </w:r>
          </w:p>
          <w:p w14:paraId="1B598B1F" w14:textId="2EA5C11C" w:rsidR="00404C16" w:rsidRPr="00191F64" w:rsidRDefault="00404C16" w:rsidP="00191F64">
            <w:pPr>
              <w:pStyle w:val="ListParagraph"/>
              <w:keepNext/>
              <w:numPr>
                <w:ilvl w:val="0"/>
                <w:numId w:val="27"/>
              </w:numPr>
              <w:rPr>
                <w:rFonts w:ascii="Times New Roman" w:hAnsi="Times New Roman" w:cs="Times New Roman"/>
                <w:sz w:val="24"/>
              </w:rPr>
            </w:pPr>
            <w:proofErr w:type="spellStart"/>
            <w:r w:rsidRPr="00191F64">
              <w:rPr>
                <w:rFonts w:ascii="Times New Roman" w:hAnsi="Times New Roman" w:cs="Times New Roman"/>
                <w:sz w:val="24"/>
              </w:rPr>
              <w:t>Lazada</w:t>
            </w:r>
            <w:proofErr w:type="spellEnd"/>
            <w:r w:rsidRPr="00191F64">
              <w:rPr>
                <w:rFonts w:ascii="Times New Roman" w:hAnsi="Times New Roman" w:cs="Times New Roman"/>
                <w:sz w:val="24"/>
              </w:rPr>
              <w:t xml:space="preserve"> also send some gift to the cu</w:t>
            </w:r>
            <w:r w:rsidR="00191F64" w:rsidRPr="00191F64">
              <w:rPr>
                <w:rFonts w:ascii="Times New Roman" w:hAnsi="Times New Roman" w:cs="Times New Roman"/>
                <w:sz w:val="24"/>
              </w:rPr>
              <w:t xml:space="preserve">stomer that to </w:t>
            </w:r>
            <w:r w:rsidRPr="00191F64">
              <w:rPr>
                <w:rFonts w:ascii="Times New Roman" w:hAnsi="Times New Roman" w:cs="Times New Roman"/>
                <w:sz w:val="24"/>
              </w:rPr>
              <w:t xml:space="preserve">encourage them to use the </w:t>
            </w:r>
            <w:proofErr w:type="spellStart"/>
            <w:r w:rsidRPr="00191F64">
              <w:rPr>
                <w:rFonts w:ascii="Times New Roman" w:hAnsi="Times New Roman" w:cs="Times New Roman"/>
                <w:sz w:val="24"/>
              </w:rPr>
              <w:t>Lazada</w:t>
            </w:r>
            <w:proofErr w:type="spellEnd"/>
            <w:r w:rsidRPr="00191F64">
              <w:rPr>
                <w:rFonts w:ascii="Times New Roman" w:hAnsi="Times New Roman" w:cs="Times New Roman"/>
                <w:sz w:val="24"/>
              </w:rPr>
              <w:t xml:space="preserve"> wallet for the purchasing in </w:t>
            </w:r>
            <w:proofErr w:type="spellStart"/>
            <w:r w:rsidRPr="00191F64">
              <w:rPr>
                <w:rFonts w:ascii="Times New Roman" w:hAnsi="Times New Roman" w:cs="Times New Roman"/>
                <w:sz w:val="24"/>
              </w:rPr>
              <w:t>Lazada</w:t>
            </w:r>
            <w:proofErr w:type="spellEnd"/>
            <w:r w:rsidRPr="00191F64">
              <w:rPr>
                <w:rFonts w:ascii="Times New Roman" w:hAnsi="Times New Roman" w:cs="Times New Roman"/>
                <w:sz w:val="24"/>
              </w:rPr>
              <w:t>.</w:t>
            </w:r>
          </w:p>
          <w:p w14:paraId="70D51A2C" w14:textId="77777777" w:rsidR="00404C16" w:rsidRPr="00404C16" w:rsidRDefault="00404C16" w:rsidP="00404C16">
            <w:pPr>
              <w:keepNext/>
              <w:rPr>
                <w:rFonts w:ascii="Times New Roman" w:hAnsi="Times New Roman" w:cs="Times New Roman"/>
                <w:sz w:val="24"/>
                <w:szCs w:val="24"/>
              </w:rPr>
            </w:pPr>
          </w:p>
          <w:p w14:paraId="06E75828" w14:textId="4240E342" w:rsidR="00D90C8A" w:rsidRPr="00D90C8A" w:rsidRDefault="00D90C8A" w:rsidP="00D90C8A">
            <w:pPr>
              <w:keepNext/>
              <w:ind w:left="360"/>
              <w:rPr>
                <w:rFonts w:ascii="Times New Roman" w:hAnsi="Times New Roman" w:cs="Times New Roman"/>
                <w:sz w:val="24"/>
                <w:szCs w:val="24"/>
              </w:rPr>
            </w:pPr>
          </w:p>
        </w:tc>
      </w:tr>
    </w:tbl>
    <w:p w14:paraId="1ABE3B26" w14:textId="255BBF60" w:rsidR="006E17E6" w:rsidRPr="00AE4A20" w:rsidRDefault="006E17E6" w:rsidP="00340410">
      <w:pPr>
        <w:pStyle w:val="ListParagraph"/>
        <w:jc w:val="right"/>
        <w:rPr>
          <w:rFonts w:ascii="Times New Roman" w:hAnsi="Times New Roman" w:cs="Times New Roman"/>
          <w:sz w:val="24"/>
          <w:szCs w:val="24"/>
          <w:lang w:val="en-US"/>
        </w:rPr>
      </w:pPr>
      <w:r w:rsidRPr="00AE4A20">
        <w:rPr>
          <w:rFonts w:ascii="Times New Roman" w:hAnsi="Times New Roman" w:cs="Times New Roman"/>
          <w:sz w:val="24"/>
          <w:szCs w:val="24"/>
          <w:lang w:val="en-US"/>
        </w:rPr>
        <w:lastRenderedPageBreak/>
        <w:t>TOTAL: 25 marks</w:t>
      </w:r>
    </w:p>
    <w:p w14:paraId="4BC97AB3" w14:textId="77777777" w:rsidR="006E17E6" w:rsidRPr="00AE4A20" w:rsidRDefault="006E17E6" w:rsidP="006E17E6">
      <w:pPr>
        <w:pStyle w:val="ListParagraph"/>
        <w:rPr>
          <w:rFonts w:ascii="Times New Roman" w:hAnsi="Times New Roman" w:cs="Times New Roman"/>
          <w:sz w:val="24"/>
          <w:szCs w:val="24"/>
          <w:lang w:val="en-US"/>
        </w:rPr>
      </w:pPr>
    </w:p>
    <w:p w14:paraId="33405FA8" w14:textId="09500558" w:rsidR="006E17E6" w:rsidRPr="00AE4A20" w:rsidRDefault="006E17E6" w:rsidP="006E17E6">
      <w:pPr>
        <w:pStyle w:val="ListParagraph"/>
        <w:numPr>
          <w:ilvl w:val="0"/>
          <w:numId w:val="1"/>
        </w:numPr>
        <w:rPr>
          <w:rFonts w:ascii="Times New Roman" w:hAnsi="Times New Roman" w:cs="Times New Roman"/>
          <w:sz w:val="24"/>
          <w:szCs w:val="24"/>
          <w:lang w:val="en-US"/>
        </w:rPr>
      </w:pPr>
      <w:r w:rsidRPr="00AE4A20">
        <w:rPr>
          <w:rFonts w:ascii="Times New Roman" w:hAnsi="Times New Roman" w:cs="Times New Roman"/>
          <w:sz w:val="24"/>
          <w:szCs w:val="24"/>
          <w:lang w:val="en-US"/>
        </w:rPr>
        <w:t>Refer to the case study “</w:t>
      </w:r>
      <w:hyperlink r:id="rId48" w:history="1">
        <w:r w:rsidRPr="00AE4A20">
          <w:rPr>
            <w:rStyle w:val="Hyperlink"/>
            <w:rFonts w:ascii="Times New Roman" w:hAnsi="Times New Roman" w:cs="Times New Roman"/>
            <w:sz w:val="24"/>
            <w:szCs w:val="24"/>
            <w:lang w:val="en-US"/>
          </w:rPr>
          <w:t>How SEA marketers can use video to inspire shoppers to take action.</w:t>
        </w:r>
      </w:hyperlink>
      <w:r w:rsidRPr="00AE4A20">
        <w:rPr>
          <w:rFonts w:ascii="Times New Roman" w:hAnsi="Times New Roman" w:cs="Times New Roman"/>
          <w:sz w:val="24"/>
          <w:szCs w:val="24"/>
          <w:lang w:val="en-US"/>
        </w:rPr>
        <w:t xml:space="preserve">”, describe the customer behaviors with customer information processing model. You may use any relevant resources to further clarification. </w:t>
      </w:r>
    </w:p>
    <w:p w14:paraId="0747F902" w14:textId="4612EAA4" w:rsidR="006E17E6" w:rsidRPr="00AE4A20" w:rsidRDefault="006E17E6" w:rsidP="006E17E6">
      <w:pPr>
        <w:pStyle w:val="ListParagraph"/>
        <w:rPr>
          <w:rFonts w:ascii="Times New Roman" w:hAnsi="Times New Roman" w:cs="Times New Roman"/>
          <w:sz w:val="24"/>
          <w:szCs w:val="24"/>
          <w:lang w:val="en-US"/>
        </w:rPr>
      </w:pPr>
      <w:r w:rsidRPr="00AE4A20">
        <w:rPr>
          <w:rFonts w:ascii="Times New Roman" w:hAnsi="Times New Roman" w:cs="Times New Roman"/>
          <w:noProof/>
          <w:sz w:val="24"/>
          <w:szCs w:val="24"/>
        </w:rPr>
        <w:drawing>
          <wp:inline distT="0" distB="0" distL="0" distR="0" wp14:anchorId="4543FE7F" wp14:editId="5C871A90">
            <wp:extent cx="4930567" cy="2149026"/>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0567" cy="2149026"/>
                    </a:xfrm>
                    <a:prstGeom prst="rect">
                      <a:avLst/>
                    </a:prstGeom>
                  </pic:spPr>
                </pic:pic>
              </a:graphicData>
            </a:graphic>
          </wp:inline>
        </w:drawing>
      </w:r>
    </w:p>
    <w:p w14:paraId="3E0530BD" w14:textId="205E3BF6" w:rsidR="00BD621A" w:rsidRPr="00BD621A" w:rsidRDefault="006E17E6" w:rsidP="00BD621A">
      <w:pPr>
        <w:pStyle w:val="ListParagraph"/>
        <w:rPr>
          <w:rFonts w:ascii="Times New Roman" w:hAnsi="Times New Roman" w:cs="Times New Roman"/>
          <w:color w:val="0000FF"/>
          <w:sz w:val="24"/>
          <w:szCs w:val="24"/>
          <w:u w:val="single"/>
        </w:rPr>
      </w:pPr>
      <w:r w:rsidRPr="00AE4A20">
        <w:rPr>
          <w:rFonts w:ascii="Times New Roman" w:hAnsi="Times New Roman" w:cs="Times New Roman"/>
          <w:sz w:val="24"/>
          <w:szCs w:val="24"/>
          <w:lang w:val="en-US"/>
        </w:rPr>
        <w:t xml:space="preserve">Image credit: </w:t>
      </w:r>
      <w:hyperlink r:id="rId50" w:history="1">
        <w:r w:rsidRPr="00AE4A20">
          <w:rPr>
            <w:rStyle w:val="Hyperlink"/>
            <w:rFonts w:ascii="Times New Roman" w:hAnsi="Times New Roman" w:cs="Times New Roman"/>
            <w:sz w:val="24"/>
            <w:szCs w:val="24"/>
          </w:rPr>
          <w:t>https://www.thinkwithgoogle.com/intl/en-apac/ad-channel/video/how-sea-marketers-can-use-video-inspire-shoppers-take-action/</w:t>
        </w:r>
      </w:hyperlink>
    </w:p>
    <w:tbl>
      <w:tblPr>
        <w:tblStyle w:val="TableGrid"/>
        <w:tblW w:w="0" w:type="auto"/>
        <w:tblLook w:val="04A0" w:firstRow="1" w:lastRow="0" w:firstColumn="1" w:lastColumn="0" w:noHBand="0" w:noVBand="1"/>
      </w:tblPr>
      <w:tblGrid>
        <w:gridCol w:w="2033"/>
        <w:gridCol w:w="6983"/>
      </w:tblGrid>
      <w:tr w:rsidR="00123813" w14:paraId="37F5FA15" w14:textId="77777777" w:rsidTr="00BD621A">
        <w:tc>
          <w:tcPr>
            <w:tcW w:w="2033" w:type="dxa"/>
          </w:tcPr>
          <w:p w14:paraId="7CB21FAA" w14:textId="4578D998" w:rsidR="00123813" w:rsidRDefault="00123813" w:rsidP="00123813">
            <w:pPr>
              <w:rPr>
                <w:rFonts w:ascii="Times New Roman" w:hAnsi="Times New Roman" w:cs="Times New Roman"/>
                <w:sz w:val="24"/>
                <w:szCs w:val="24"/>
              </w:rPr>
            </w:pPr>
            <w:r>
              <w:rPr>
                <w:rFonts w:ascii="Times New Roman" w:hAnsi="Times New Roman" w:cs="Times New Roman"/>
                <w:sz w:val="24"/>
                <w:szCs w:val="24"/>
              </w:rPr>
              <w:t>Model</w:t>
            </w:r>
          </w:p>
        </w:tc>
        <w:tc>
          <w:tcPr>
            <w:tcW w:w="6983" w:type="dxa"/>
          </w:tcPr>
          <w:p w14:paraId="5875BD8F" w14:textId="5EB9B539" w:rsidR="00123813" w:rsidRDefault="00123813" w:rsidP="00123813">
            <w:pPr>
              <w:rPr>
                <w:rFonts w:ascii="Times New Roman" w:hAnsi="Times New Roman" w:cs="Times New Roman"/>
                <w:sz w:val="24"/>
                <w:szCs w:val="24"/>
              </w:rPr>
            </w:pPr>
            <w:r>
              <w:rPr>
                <w:rFonts w:ascii="Times New Roman" w:hAnsi="Times New Roman" w:cs="Times New Roman"/>
                <w:sz w:val="24"/>
                <w:szCs w:val="24"/>
              </w:rPr>
              <w:t>Explanation</w:t>
            </w:r>
          </w:p>
        </w:tc>
      </w:tr>
      <w:tr w:rsidR="00123813" w14:paraId="198D98C4" w14:textId="77777777" w:rsidTr="00BD621A">
        <w:tc>
          <w:tcPr>
            <w:tcW w:w="2033" w:type="dxa"/>
          </w:tcPr>
          <w:p w14:paraId="7287B704" w14:textId="3B54DD56" w:rsidR="00123813" w:rsidRPr="00123813" w:rsidRDefault="00123813" w:rsidP="00123813">
            <w:pPr>
              <w:pStyle w:val="paragraph"/>
              <w:spacing w:before="0" w:beforeAutospacing="0" w:after="0" w:afterAutospacing="0"/>
              <w:textAlignment w:val="baseline"/>
              <w:rPr>
                <w:szCs w:val="22"/>
              </w:rPr>
            </w:pPr>
            <w:r w:rsidRPr="00123813">
              <w:rPr>
                <w:rStyle w:val="normaltextrun"/>
                <w:szCs w:val="22"/>
                <w:lang w:val="en-GB"/>
              </w:rPr>
              <w:t>Exposure</w:t>
            </w:r>
            <w:r w:rsidRPr="00123813">
              <w:rPr>
                <w:rStyle w:val="eop"/>
                <w:szCs w:val="22"/>
              </w:rPr>
              <w:t> </w:t>
            </w:r>
          </w:p>
        </w:tc>
        <w:tc>
          <w:tcPr>
            <w:tcW w:w="6983" w:type="dxa"/>
          </w:tcPr>
          <w:p w14:paraId="2B13AD15" w14:textId="7CC238BE" w:rsidR="0015717E" w:rsidRDefault="0044776F" w:rsidP="00DC3D65">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w:t>
            </w:r>
            <w:r w:rsidR="0015717E" w:rsidRPr="0015717E">
              <w:rPr>
                <w:rFonts w:ascii="Times New Roman" w:hAnsi="Times New Roman" w:cs="Times New Roman"/>
                <w:sz w:val="24"/>
                <w:szCs w:val="24"/>
              </w:rPr>
              <w:t>hile researching the different ways consumers in SEA use online video, we’ve seen that people increasingly rely on video at every step of the consumer journey.</w:t>
            </w:r>
          </w:p>
          <w:p w14:paraId="73202B5B" w14:textId="34AFEBCF" w:rsidR="00123813" w:rsidRDefault="00123813" w:rsidP="00DC3D65">
            <w:pPr>
              <w:pStyle w:val="ListParagraph"/>
              <w:numPr>
                <w:ilvl w:val="0"/>
                <w:numId w:val="16"/>
              </w:numPr>
              <w:rPr>
                <w:rFonts w:ascii="Times New Roman" w:hAnsi="Times New Roman" w:cs="Times New Roman"/>
                <w:sz w:val="24"/>
                <w:szCs w:val="24"/>
              </w:rPr>
            </w:pPr>
            <w:r w:rsidRPr="00123813">
              <w:rPr>
                <w:rFonts w:ascii="Times New Roman" w:hAnsi="Times New Roman" w:cs="Times New Roman"/>
                <w:sz w:val="24"/>
                <w:szCs w:val="24"/>
              </w:rPr>
              <w:t>Nearly 85% of users in SEA watch online videos every day to do everything from brushing up on personal skills to discovering new brands.</w:t>
            </w:r>
          </w:p>
          <w:p w14:paraId="5BF63FE9" w14:textId="29984DDD" w:rsidR="001A431C" w:rsidRDefault="001A431C" w:rsidP="001A431C">
            <w:pPr>
              <w:ind w:left="360"/>
            </w:pPr>
            <w:r>
              <w:object w:dxaOrig="8436" w:dyaOrig="3468" w14:anchorId="6525FB9E">
                <v:shape id="_x0000_i1040" type="#_x0000_t75" style="width:301.8pt;height:124.2pt" o:ole="">
                  <v:imagedata r:id="rId51" o:title=""/>
                </v:shape>
                <o:OLEObject Type="Embed" ProgID="PBrush" ShapeID="_x0000_i1040" DrawAspect="Content" ObjectID="_1656362428" r:id="rId52"/>
              </w:object>
            </w:r>
          </w:p>
          <w:p w14:paraId="52EFDF24" w14:textId="78E6D29E" w:rsidR="00BD621A" w:rsidRPr="001A431C" w:rsidRDefault="00E553B9" w:rsidP="001A431C">
            <w:pPr>
              <w:ind w:left="360"/>
              <w:rPr>
                <w:rFonts w:ascii="Times New Roman" w:hAnsi="Times New Roman" w:cs="Times New Roman"/>
                <w:sz w:val="24"/>
                <w:szCs w:val="24"/>
              </w:rPr>
            </w:pPr>
            <w:sdt>
              <w:sdtPr>
                <w:rPr>
                  <w:rFonts w:ascii="Times New Roman" w:hAnsi="Times New Roman" w:cs="Times New Roman"/>
                  <w:sz w:val="24"/>
                  <w:szCs w:val="24"/>
                </w:rPr>
                <w:id w:val="604695633"/>
                <w:citation/>
              </w:sdtPr>
              <w:sdtEndPr/>
              <w:sdtContent>
                <w:r w:rsidR="00BD621A">
                  <w:rPr>
                    <w:rFonts w:ascii="Times New Roman" w:hAnsi="Times New Roman" w:cs="Times New Roman"/>
                    <w:sz w:val="24"/>
                    <w:szCs w:val="24"/>
                  </w:rPr>
                  <w:fldChar w:fldCharType="begin"/>
                </w:r>
                <w:r w:rsidR="00BD621A">
                  <w:rPr>
                    <w:rFonts w:ascii="Times New Roman" w:hAnsi="Times New Roman" w:cs="Times New Roman"/>
                    <w:sz w:val="24"/>
                    <w:szCs w:val="24"/>
                  </w:rPr>
                  <w:instrText xml:space="preserve"> </w:instrText>
                </w:r>
                <w:r w:rsidR="00BD621A">
                  <w:rPr>
                    <w:rFonts w:ascii="Times New Roman" w:hAnsi="Times New Roman" w:cs="Times New Roman" w:hint="eastAsia"/>
                    <w:sz w:val="24"/>
                    <w:szCs w:val="24"/>
                  </w:rPr>
                  <w:instrText>CITATION thi20 \l 2052</w:instrText>
                </w:r>
                <w:r w:rsidR="00BD621A">
                  <w:rPr>
                    <w:rFonts w:ascii="Times New Roman" w:hAnsi="Times New Roman" w:cs="Times New Roman"/>
                    <w:sz w:val="24"/>
                    <w:szCs w:val="24"/>
                  </w:rPr>
                  <w:instrText xml:space="preserve"> </w:instrText>
                </w:r>
                <w:r w:rsidR="00BD621A">
                  <w:rPr>
                    <w:rFonts w:ascii="Times New Roman" w:hAnsi="Times New Roman" w:cs="Times New Roman"/>
                    <w:sz w:val="24"/>
                    <w:szCs w:val="24"/>
                  </w:rPr>
                  <w:fldChar w:fldCharType="separate"/>
                </w:r>
                <w:r w:rsidR="00BD621A" w:rsidRPr="00BD621A">
                  <w:rPr>
                    <w:rFonts w:ascii="Times New Roman" w:hAnsi="Times New Roman" w:cs="Times New Roman" w:hint="eastAsia"/>
                    <w:noProof/>
                    <w:sz w:val="24"/>
                    <w:szCs w:val="24"/>
                  </w:rPr>
                  <w:t>(thinkwithgoogle, 2020)</w:t>
                </w:r>
                <w:r w:rsidR="00BD621A">
                  <w:rPr>
                    <w:rFonts w:ascii="Times New Roman" w:hAnsi="Times New Roman" w:cs="Times New Roman"/>
                    <w:sz w:val="24"/>
                    <w:szCs w:val="24"/>
                  </w:rPr>
                  <w:fldChar w:fldCharType="end"/>
                </w:r>
              </w:sdtContent>
            </w:sdt>
          </w:p>
          <w:p w14:paraId="0BE3D3BD" w14:textId="6CCB1433" w:rsidR="00123813" w:rsidRDefault="00123813" w:rsidP="00DC3D65">
            <w:pPr>
              <w:pStyle w:val="ListParagraph"/>
              <w:numPr>
                <w:ilvl w:val="0"/>
                <w:numId w:val="16"/>
              </w:numPr>
              <w:rPr>
                <w:rFonts w:ascii="Times New Roman" w:hAnsi="Times New Roman" w:cs="Times New Roman"/>
                <w:sz w:val="24"/>
                <w:szCs w:val="24"/>
              </w:rPr>
            </w:pPr>
            <w:r w:rsidRPr="00123813">
              <w:rPr>
                <w:rFonts w:ascii="Times New Roman" w:hAnsi="Times New Roman" w:cs="Times New Roman"/>
                <w:sz w:val="24"/>
                <w:szCs w:val="24"/>
              </w:rPr>
              <w:t>90% of respondents to a global survey said they discover new products on YouTube</w:t>
            </w:r>
            <w:r>
              <w:rPr>
                <w:rFonts w:ascii="Times New Roman" w:hAnsi="Times New Roman" w:cs="Times New Roman"/>
                <w:sz w:val="24"/>
                <w:szCs w:val="24"/>
              </w:rPr>
              <w:t>.</w:t>
            </w:r>
          </w:p>
          <w:p w14:paraId="5B8507EB" w14:textId="75BE763D" w:rsidR="00123813" w:rsidRPr="0028278D" w:rsidRDefault="00123813" w:rsidP="0028278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w:t>
            </w:r>
            <w:r w:rsidRPr="00123813">
              <w:rPr>
                <w:rFonts w:ascii="Times New Roman" w:hAnsi="Times New Roman" w:cs="Times New Roman"/>
                <w:sz w:val="24"/>
                <w:szCs w:val="24"/>
              </w:rPr>
              <w:t>hile more than half of all global shoppers say online video has actually helped them decide which s</w:t>
            </w:r>
            <w:r w:rsidR="0044776F">
              <w:rPr>
                <w:rFonts w:ascii="Times New Roman" w:hAnsi="Times New Roman" w:cs="Times New Roman"/>
                <w:sz w:val="24"/>
                <w:szCs w:val="24"/>
              </w:rPr>
              <w:t>pecific brand or product to buy.</w:t>
            </w:r>
          </w:p>
        </w:tc>
      </w:tr>
      <w:tr w:rsidR="00123813" w14:paraId="28C70F54" w14:textId="77777777" w:rsidTr="00BD621A">
        <w:tc>
          <w:tcPr>
            <w:tcW w:w="2033" w:type="dxa"/>
          </w:tcPr>
          <w:p w14:paraId="682A5B3C" w14:textId="361C3F8E" w:rsidR="00123813" w:rsidRPr="00123813" w:rsidRDefault="00123813" w:rsidP="00123813">
            <w:pPr>
              <w:pStyle w:val="paragraph"/>
              <w:spacing w:before="0" w:beforeAutospacing="0" w:after="0" w:afterAutospacing="0"/>
              <w:textAlignment w:val="baseline"/>
              <w:rPr>
                <w:szCs w:val="22"/>
              </w:rPr>
            </w:pPr>
            <w:r w:rsidRPr="00123813">
              <w:rPr>
                <w:rStyle w:val="normaltextrun"/>
                <w:szCs w:val="22"/>
                <w:lang w:val="en-GB"/>
              </w:rPr>
              <w:lastRenderedPageBreak/>
              <w:t>Attention</w:t>
            </w:r>
            <w:r w:rsidRPr="00123813">
              <w:rPr>
                <w:rStyle w:val="eop"/>
                <w:szCs w:val="22"/>
              </w:rPr>
              <w:t> </w:t>
            </w:r>
          </w:p>
        </w:tc>
        <w:tc>
          <w:tcPr>
            <w:tcW w:w="6983" w:type="dxa"/>
          </w:tcPr>
          <w:p w14:paraId="61EB7918" w14:textId="422DB310" w:rsidR="00E47CD1" w:rsidRPr="006E1699" w:rsidRDefault="00E47CD1" w:rsidP="006E1699">
            <w:pPr>
              <w:pStyle w:val="ListParagraph"/>
              <w:numPr>
                <w:ilvl w:val="0"/>
                <w:numId w:val="30"/>
              </w:numPr>
              <w:rPr>
                <w:rFonts w:ascii="Times New Roman" w:hAnsi="Times New Roman" w:cs="Times New Roman"/>
                <w:sz w:val="24"/>
                <w:szCs w:val="24"/>
              </w:rPr>
            </w:pPr>
            <w:r w:rsidRPr="0044776F">
              <w:rPr>
                <w:rFonts w:ascii="Times New Roman" w:hAnsi="Times New Roman" w:cs="Times New Roman"/>
                <w:sz w:val="24"/>
                <w:szCs w:val="24"/>
              </w:rPr>
              <w:t xml:space="preserve">From early awareness and consideration to the final purchase, online video sits front and </w:t>
            </w:r>
            <w:proofErr w:type="spellStart"/>
            <w:r w:rsidRPr="0044776F">
              <w:rPr>
                <w:rFonts w:ascii="Times New Roman" w:hAnsi="Times New Roman" w:cs="Times New Roman"/>
                <w:sz w:val="24"/>
                <w:szCs w:val="24"/>
              </w:rPr>
              <w:t>center</w:t>
            </w:r>
            <w:proofErr w:type="spellEnd"/>
            <w:r w:rsidRPr="0044776F">
              <w:rPr>
                <w:rFonts w:ascii="Times New Roman" w:hAnsi="Times New Roman" w:cs="Times New Roman"/>
                <w:sz w:val="24"/>
                <w:szCs w:val="24"/>
              </w:rPr>
              <w:t>.</w:t>
            </w:r>
          </w:p>
          <w:p w14:paraId="3EAC7C51" w14:textId="22A2FDB3" w:rsidR="009D6324" w:rsidRDefault="009D6324" w:rsidP="00E47CD1">
            <w:pPr>
              <w:pStyle w:val="ListParagraph"/>
              <w:numPr>
                <w:ilvl w:val="0"/>
                <w:numId w:val="30"/>
              </w:numPr>
              <w:rPr>
                <w:rFonts w:ascii="Times New Roman" w:hAnsi="Times New Roman" w:cs="Times New Roman"/>
                <w:sz w:val="24"/>
                <w:szCs w:val="24"/>
              </w:rPr>
            </w:pPr>
            <w:r w:rsidRPr="009D6324">
              <w:rPr>
                <w:rFonts w:ascii="Times New Roman" w:hAnsi="Times New Roman" w:cs="Times New Roman"/>
                <w:sz w:val="24"/>
                <w:szCs w:val="24"/>
              </w:rPr>
              <w:t>Increasing audible or visual stimuli in video or ads to grab the attention of customers more easily</w:t>
            </w:r>
          </w:p>
          <w:p w14:paraId="4A3DE317" w14:textId="3C91C12C" w:rsidR="00123813" w:rsidRPr="00B22EB5" w:rsidRDefault="0044776F" w:rsidP="00E47CD1">
            <w:pPr>
              <w:pStyle w:val="ListParagraph"/>
              <w:numPr>
                <w:ilvl w:val="0"/>
                <w:numId w:val="30"/>
              </w:numPr>
              <w:rPr>
                <w:rFonts w:ascii="Times New Roman" w:hAnsi="Times New Roman" w:cs="Times New Roman"/>
                <w:sz w:val="24"/>
                <w:szCs w:val="24"/>
              </w:rPr>
            </w:pPr>
            <w:r w:rsidRPr="00B22EB5">
              <w:rPr>
                <w:rFonts w:ascii="Times New Roman" w:hAnsi="Times New Roman" w:cs="Times New Roman"/>
                <w:sz w:val="24"/>
                <w:szCs w:val="24"/>
              </w:rPr>
              <w:t>Anticipating consumers’ needs and tapping into their intent at each stage</w:t>
            </w:r>
            <w:r w:rsidRPr="00B22EB5">
              <w:rPr>
                <w:rFonts w:ascii="Times New Roman" w:hAnsi="Times New Roman" w:cs="Times New Roman" w:hint="eastAsia"/>
                <w:sz w:val="24"/>
                <w:szCs w:val="24"/>
              </w:rPr>
              <w:t>.</w:t>
            </w:r>
          </w:p>
          <w:p w14:paraId="2871FD07" w14:textId="10E85A80" w:rsidR="006D2228" w:rsidRPr="006D2228" w:rsidRDefault="006D2228" w:rsidP="00AE2F2B">
            <w:pPr>
              <w:rPr>
                <w:rFonts w:ascii="Times New Roman" w:hAnsi="Times New Roman" w:cs="Times New Roman"/>
                <w:sz w:val="24"/>
                <w:szCs w:val="24"/>
              </w:rPr>
            </w:pPr>
            <w:r>
              <w:object w:dxaOrig="8448" w:dyaOrig="3204" w14:anchorId="24B362F7">
                <v:shape id="_x0000_i1041" type="#_x0000_t75" style="width:338.4pt;height:128.4pt" o:ole="">
                  <v:imagedata r:id="rId53" o:title=""/>
                </v:shape>
                <o:OLEObject Type="Embed" ProgID="PBrush" ShapeID="_x0000_i1041" DrawAspect="Content" ObjectID="_1656362429" r:id="rId54"/>
              </w:object>
            </w:r>
          </w:p>
          <w:p w14:paraId="63C2D17A" w14:textId="408D9227" w:rsidR="00FD2DB1" w:rsidRDefault="00FD2DB1" w:rsidP="00E47CD1">
            <w:pPr>
              <w:pStyle w:val="ListParagraph"/>
              <w:numPr>
                <w:ilvl w:val="0"/>
                <w:numId w:val="30"/>
              </w:numPr>
              <w:rPr>
                <w:rFonts w:ascii="Times New Roman" w:hAnsi="Times New Roman" w:cs="Times New Roman"/>
                <w:sz w:val="24"/>
                <w:szCs w:val="24"/>
              </w:rPr>
            </w:pPr>
            <w:r w:rsidRPr="00FD2DB1">
              <w:rPr>
                <w:rFonts w:ascii="Times New Roman" w:hAnsi="Times New Roman" w:cs="Times New Roman"/>
                <w:sz w:val="24"/>
                <w:szCs w:val="24"/>
              </w:rPr>
              <w:t>80% of shoppers switch between search and online video when researching which product to buy.</w:t>
            </w:r>
          </w:p>
          <w:p w14:paraId="3BFB0A4D" w14:textId="3B4867CC" w:rsidR="002445CF" w:rsidRPr="0044776F" w:rsidRDefault="00C13D52" w:rsidP="00E47CD1">
            <w:pPr>
              <w:pStyle w:val="ListParagraph"/>
              <w:numPr>
                <w:ilvl w:val="0"/>
                <w:numId w:val="30"/>
              </w:numPr>
              <w:rPr>
                <w:rFonts w:ascii="Times New Roman" w:hAnsi="Times New Roman" w:cs="Times New Roman"/>
                <w:sz w:val="24"/>
                <w:szCs w:val="24"/>
              </w:rPr>
            </w:pPr>
            <w:r w:rsidRPr="00C13D52">
              <w:rPr>
                <w:rFonts w:ascii="Times New Roman" w:hAnsi="Times New Roman" w:cs="Times New Roman"/>
                <w:sz w:val="24"/>
                <w:szCs w:val="24"/>
              </w:rPr>
              <w:t>While video can drive great results on its own, brands looking to turbocharge bottom-line growth should run search and video in tandem.</w:t>
            </w:r>
          </w:p>
        </w:tc>
      </w:tr>
      <w:tr w:rsidR="00123813" w14:paraId="4BE6A26A" w14:textId="77777777" w:rsidTr="00BD621A">
        <w:tc>
          <w:tcPr>
            <w:tcW w:w="2033" w:type="dxa"/>
          </w:tcPr>
          <w:p w14:paraId="77A3DDCF" w14:textId="39364B87" w:rsidR="00123813" w:rsidRPr="00123813" w:rsidRDefault="00123813" w:rsidP="00123813">
            <w:pPr>
              <w:pStyle w:val="paragraph"/>
              <w:spacing w:before="0" w:beforeAutospacing="0" w:after="0" w:afterAutospacing="0"/>
              <w:textAlignment w:val="baseline"/>
              <w:rPr>
                <w:szCs w:val="22"/>
              </w:rPr>
            </w:pPr>
            <w:r w:rsidRPr="00123813">
              <w:rPr>
                <w:rStyle w:val="normaltextrun"/>
                <w:szCs w:val="22"/>
                <w:lang w:val="en-GB"/>
              </w:rPr>
              <w:t>Comprehension and perception</w:t>
            </w:r>
            <w:r w:rsidRPr="00123813">
              <w:rPr>
                <w:rStyle w:val="eop"/>
                <w:szCs w:val="22"/>
              </w:rPr>
              <w:t> </w:t>
            </w:r>
          </w:p>
        </w:tc>
        <w:tc>
          <w:tcPr>
            <w:tcW w:w="6983" w:type="dxa"/>
          </w:tcPr>
          <w:p w14:paraId="3F56293F" w14:textId="6B5F22D0" w:rsidR="00123813" w:rsidRDefault="008D7E74" w:rsidP="008D7E74">
            <w:pPr>
              <w:pStyle w:val="ListParagraph"/>
              <w:numPr>
                <w:ilvl w:val="0"/>
                <w:numId w:val="26"/>
              </w:numPr>
              <w:rPr>
                <w:rFonts w:ascii="Times New Roman" w:hAnsi="Times New Roman" w:cs="Times New Roman"/>
                <w:sz w:val="24"/>
                <w:szCs w:val="24"/>
              </w:rPr>
            </w:pPr>
            <w:r w:rsidRPr="008D7E74">
              <w:rPr>
                <w:rFonts w:ascii="Times New Roman" w:hAnsi="Times New Roman" w:cs="Times New Roman"/>
                <w:sz w:val="24"/>
                <w:szCs w:val="24"/>
              </w:rPr>
              <w:t>The video should focus on describing the characteristics of the product, rather than focusing on explanation.</w:t>
            </w:r>
          </w:p>
          <w:p w14:paraId="3BC766D2" w14:textId="77450013" w:rsidR="00744F1E" w:rsidRDefault="00744F1E" w:rsidP="00744F1E">
            <w:pPr>
              <w:pStyle w:val="ListParagraph"/>
              <w:numPr>
                <w:ilvl w:val="0"/>
                <w:numId w:val="26"/>
              </w:numPr>
              <w:rPr>
                <w:rFonts w:ascii="Times New Roman" w:hAnsi="Times New Roman" w:cs="Times New Roman"/>
                <w:sz w:val="24"/>
                <w:szCs w:val="24"/>
              </w:rPr>
            </w:pPr>
            <w:r w:rsidRPr="00744F1E">
              <w:rPr>
                <w:rFonts w:ascii="Times New Roman" w:hAnsi="Times New Roman" w:cs="Times New Roman"/>
                <w:sz w:val="24"/>
                <w:szCs w:val="24"/>
              </w:rPr>
              <w:t>Use google lens to find similar product and see what makes them special and to do something different enough that will make your product stand out from your competitors</w:t>
            </w:r>
          </w:p>
          <w:p w14:paraId="7AD9ADA7" w14:textId="77777777" w:rsidR="00251096" w:rsidRDefault="00251096" w:rsidP="00251096">
            <w:pPr>
              <w:pStyle w:val="ListParagraph"/>
              <w:numPr>
                <w:ilvl w:val="0"/>
                <w:numId w:val="26"/>
              </w:numPr>
              <w:rPr>
                <w:rFonts w:ascii="Times New Roman" w:hAnsi="Times New Roman" w:cs="Times New Roman"/>
                <w:sz w:val="24"/>
                <w:szCs w:val="24"/>
              </w:rPr>
            </w:pPr>
            <w:r w:rsidRPr="00251096">
              <w:rPr>
                <w:rFonts w:ascii="Times New Roman" w:hAnsi="Times New Roman" w:cs="Times New Roman"/>
                <w:sz w:val="24"/>
                <w:szCs w:val="24"/>
              </w:rPr>
              <w:t xml:space="preserve">Put some special things on our product labels, such as a variety of </w:t>
            </w:r>
            <w:proofErr w:type="spellStart"/>
            <w:r w:rsidRPr="00251096">
              <w:rPr>
                <w:rFonts w:ascii="Times New Roman" w:hAnsi="Times New Roman" w:cs="Times New Roman"/>
                <w:sz w:val="24"/>
                <w:szCs w:val="24"/>
              </w:rPr>
              <w:t>color</w:t>
            </w:r>
            <w:proofErr w:type="spellEnd"/>
            <w:r w:rsidRPr="00251096">
              <w:rPr>
                <w:rFonts w:ascii="Times New Roman" w:hAnsi="Times New Roman" w:cs="Times New Roman"/>
                <w:sz w:val="24"/>
                <w:szCs w:val="24"/>
              </w:rPr>
              <w:t xml:space="preserve"> combinations, the point is not to be too strange, this can enable customers to have a better understanding of our products.</w:t>
            </w:r>
          </w:p>
          <w:p w14:paraId="3D95442B" w14:textId="77777777" w:rsidR="00744F1E" w:rsidRPr="00744F1E" w:rsidRDefault="00744F1E" w:rsidP="00744F1E">
            <w:pPr>
              <w:pStyle w:val="ListParagraph"/>
              <w:numPr>
                <w:ilvl w:val="0"/>
                <w:numId w:val="26"/>
              </w:numPr>
              <w:rPr>
                <w:rFonts w:ascii="Times New Roman" w:hAnsi="Times New Roman" w:cs="Times New Roman"/>
                <w:sz w:val="24"/>
                <w:szCs w:val="24"/>
              </w:rPr>
            </w:pPr>
            <w:r w:rsidRPr="00744F1E">
              <w:rPr>
                <w:rFonts w:ascii="Times New Roman" w:hAnsi="Times New Roman" w:cs="Times New Roman"/>
                <w:sz w:val="24"/>
                <w:szCs w:val="24"/>
              </w:rPr>
              <w:t>The consumer is influenced based on three categories which as Characteristics of the Message, Characteristics of the Message Receiver and Characteristics of the Environment.</w:t>
            </w:r>
          </w:p>
          <w:p w14:paraId="6481354C" w14:textId="2264EE74" w:rsidR="00744F1E" w:rsidRPr="008D7E74" w:rsidRDefault="00744F1E" w:rsidP="00744F1E">
            <w:pPr>
              <w:pStyle w:val="ListParagraph"/>
              <w:numPr>
                <w:ilvl w:val="0"/>
                <w:numId w:val="26"/>
              </w:numPr>
              <w:rPr>
                <w:rFonts w:ascii="Times New Roman" w:hAnsi="Times New Roman" w:cs="Times New Roman"/>
                <w:sz w:val="24"/>
                <w:szCs w:val="24"/>
              </w:rPr>
            </w:pPr>
            <w:r w:rsidRPr="00744F1E">
              <w:rPr>
                <w:rFonts w:ascii="Times New Roman" w:hAnsi="Times New Roman" w:cs="Times New Roman"/>
                <w:sz w:val="24"/>
                <w:szCs w:val="24"/>
              </w:rPr>
              <w:t>While being influenced by these three things, the consumer is also processing both cognitive and affective elements. Meaning the message is weighing on their thoughts and feelings to interpret and send that message to your brain and figure out how to respond.</w:t>
            </w:r>
          </w:p>
        </w:tc>
      </w:tr>
      <w:tr w:rsidR="00123813" w14:paraId="3056ED2D" w14:textId="77777777" w:rsidTr="00BD621A">
        <w:tc>
          <w:tcPr>
            <w:tcW w:w="2033" w:type="dxa"/>
          </w:tcPr>
          <w:p w14:paraId="69F1955F" w14:textId="53460C84" w:rsidR="00123813" w:rsidRPr="00123813" w:rsidRDefault="00123813" w:rsidP="00123813">
            <w:pPr>
              <w:rPr>
                <w:rFonts w:ascii="Times New Roman" w:hAnsi="Times New Roman" w:cs="Times New Roman"/>
                <w:sz w:val="24"/>
                <w:szCs w:val="24"/>
              </w:rPr>
            </w:pPr>
            <w:r w:rsidRPr="00123813">
              <w:rPr>
                <w:rStyle w:val="normaltextrun"/>
                <w:rFonts w:ascii="Times New Roman" w:hAnsi="Times New Roman" w:cs="Times New Roman"/>
                <w:sz w:val="24"/>
                <w:lang w:val="en-GB"/>
              </w:rPr>
              <w:t>Yielding and acceptance</w:t>
            </w:r>
            <w:r w:rsidRPr="00123813">
              <w:rPr>
                <w:rStyle w:val="eop"/>
                <w:rFonts w:ascii="Times New Roman" w:hAnsi="Times New Roman" w:cs="Times New Roman"/>
                <w:sz w:val="24"/>
              </w:rPr>
              <w:t> </w:t>
            </w:r>
          </w:p>
        </w:tc>
        <w:tc>
          <w:tcPr>
            <w:tcW w:w="6983" w:type="dxa"/>
          </w:tcPr>
          <w:p w14:paraId="666D4ED7" w14:textId="7F880F82" w:rsidR="0030560E" w:rsidRDefault="0030560E" w:rsidP="0030560E">
            <w:pPr>
              <w:pStyle w:val="ListParagraph"/>
              <w:numPr>
                <w:ilvl w:val="0"/>
                <w:numId w:val="29"/>
              </w:numPr>
              <w:rPr>
                <w:rFonts w:ascii="Times New Roman" w:hAnsi="Times New Roman" w:cs="Times New Roman"/>
                <w:color w:val="000000" w:themeColor="text1"/>
                <w:spacing w:val="2"/>
                <w:sz w:val="24"/>
                <w:szCs w:val="24"/>
                <w:shd w:val="clear" w:color="auto" w:fill="FFFFFF"/>
              </w:rPr>
            </w:pPr>
            <w:r w:rsidRPr="0030560E">
              <w:rPr>
                <w:rFonts w:ascii="Times New Roman" w:hAnsi="Times New Roman" w:cs="Times New Roman"/>
                <w:color w:val="000000" w:themeColor="text1"/>
                <w:spacing w:val="2"/>
                <w:sz w:val="24"/>
                <w:szCs w:val="24"/>
                <w:shd w:val="clear" w:color="auto" w:fill="FFFFFF"/>
              </w:rPr>
              <w:t xml:space="preserve">Whether your goal is generating leads, driving foot traffic, or boosting online purchases, this guide offers practical tips and success stories to help you develop compelling campaigns that make an impact. </w:t>
            </w:r>
          </w:p>
          <w:p w14:paraId="21C7F0FB" w14:textId="3B53CE29" w:rsidR="008E0CAF" w:rsidRDefault="008F2604" w:rsidP="008E0CAF">
            <w:r>
              <w:object w:dxaOrig="8412" w:dyaOrig="5124" w14:anchorId="7DED5FBC">
                <v:shape id="_x0000_i1042" type="#_x0000_t75" style="width:292.8pt;height:154.8pt" o:ole="">
                  <v:imagedata r:id="rId55" o:title=""/>
                </v:shape>
                <o:OLEObject Type="Embed" ProgID="PBrush" ShapeID="_x0000_i1042" DrawAspect="Content" ObjectID="_1656362430" r:id="rId56"/>
              </w:object>
            </w:r>
          </w:p>
          <w:p w14:paraId="1918BC76" w14:textId="77777777" w:rsidR="00BD621A" w:rsidRPr="008E0CAF" w:rsidRDefault="00BD621A" w:rsidP="008E0CAF">
            <w:pPr>
              <w:rPr>
                <w:rFonts w:ascii="Times New Roman" w:hAnsi="Times New Roman" w:cs="Times New Roman"/>
                <w:color w:val="000000" w:themeColor="text1"/>
                <w:spacing w:val="2"/>
                <w:sz w:val="24"/>
                <w:szCs w:val="24"/>
                <w:shd w:val="clear" w:color="auto" w:fill="FFFFFF"/>
              </w:rPr>
            </w:pPr>
          </w:p>
          <w:p w14:paraId="4C08D53C" w14:textId="77777777" w:rsidR="0015550A" w:rsidRPr="0015550A" w:rsidRDefault="0030560E" w:rsidP="0030560E">
            <w:pPr>
              <w:pStyle w:val="ListParagraph"/>
              <w:numPr>
                <w:ilvl w:val="0"/>
                <w:numId w:val="29"/>
              </w:numPr>
              <w:rPr>
                <w:rFonts w:ascii="Times New Roman" w:hAnsi="Times New Roman" w:cs="Times New Roman"/>
                <w:sz w:val="24"/>
                <w:szCs w:val="24"/>
              </w:rPr>
            </w:pPr>
            <w:r w:rsidRPr="0030560E">
              <w:rPr>
                <w:rFonts w:ascii="Times New Roman" w:hAnsi="Times New Roman" w:cs="Times New Roman"/>
                <w:color w:val="000000" w:themeColor="text1"/>
                <w:spacing w:val="2"/>
                <w:sz w:val="24"/>
                <w:szCs w:val="24"/>
                <w:shd w:val="clear" w:color="auto" w:fill="FFFFFF"/>
              </w:rPr>
              <w:t>In the playbook, you’ll see how education technology brand </w:t>
            </w:r>
            <w:proofErr w:type="spellStart"/>
            <w:r w:rsidR="00070FF7">
              <w:fldChar w:fldCharType="begin"/>
            </w:r>
            <w:r w:rsidR="00070FF7">
              <w:instrText xml:space="preserve"> HYPERLINK "https://www.mindvalley.com/" \t "_blank" </w:instrText>
            </w:r>
            <w:r w:rsidR="00070FF7">
              <w:fldChar w:fldCharType="separate"/>
            </w:r>
            <w:r w:rsidRPr="0030560E">
              <w:rPr>
                <w:rStyle w:val="Hyperlink"/>
                <w:rFonts w:ascii="Times New Roman" w:hAnsi="Times New Roman" w:cs="Times New Roman"/>
                <w:color w:val="000000" w:themeColor="text1"/>
                <w:spacing w:val="2"/>
                <w:sz w:val="24"/>
                <w:szCs w:val="24"/>
                <w:u w:val="none"/>
                <w:shd w:val="clear" w:color="auto" w:fill="FFFFFF"/>
              </w:rPr>
              <w:t>Mindvalley</w:t>
            </w:r>
            <w:proofErr w:type="spellEnd"/>
            <w:r w:rsidR="00070FF7">
              <w:rPr>
                <w:rStyle w:val="Hyperlink"/>
                <w:rFonts w:ascii="Times New Roman" w:hAnsi="Times New Roman" w:cs="Times New Roman"/>
                <w:color w:val="000000" w:themeColor="text1"/>
                <w:spacing w:val="2"/>
                <w:sz w:val="24"/>
                <w:szCs w:val="24"/>
                <w:u w:val="none"/>
                <w:shd w:val="clear" w:color="auto" w:fill="FFFFFF"/>
              </w:rPr>
              <w:fldChar w:fldCharType="end"/>
            </w:r>
            <w:r w:rsidRPr="0030560E">
              <w:rPr>
                <w:rFonts w:ascii="Times New Roman" w:hAnsi="Times New Roman" w:cs="Times New Roman"/>
                <w:color w:val="000000" w:themeColor="text1"/>
                <w:spacing w:val="2"/>
                <w:sz w:val="24"/>
                <w:szCs w:val="24"/>
                <w:shd w:val="clear" w:color="auto" w:fill="FFFFFF"/>
              </w:rPr>
              <w:t xml:space="preserve"> increased its subscriptions by 500% in just one year, </w:t>
            </w:r>
          </w:p>
          <w:p w14:paraId="71E602AA" w14:textId="7D479536" w:rsidR="0015550A" w:rsidRPr="0015550A" w:rsidRDefault="008F2604" w:rsidP="0015550A">
            <w:pPr>
              <w:rPr>
                <w:rFonts w:ascii="Times New Roman" w:hAnsi="Times New Roman" w:cs="Times New Roman"/>
                <w:sz w:val="24"/>
                <w:szCs w:val="24"/>
              </w:rPr>
            </w:pPr>
            <w:r>
              <w:object w:dxaOrig="8388" w:dyaOrig="5916" w14:anchorId="278005CC">
                <v:shape id="_x0000_i1043" type="#_x0000_t75" style="width:288.6pt;height:164.4pt" o:ole="">
                  <v:imagedata r:id="rId57" o:title=""/>
                </v:shape>
                <o:OLEObject Type="Embed" ProgID="PBrush" ShapeID="_x0000_i1043" DrawAspect="Content" ObjectID="_1656362431" r:id="rId58"/>
              </w:object>
            </w:r>
          </w:p>
          <w:p w14:paraId="73FC47AF" w14:textId="66E98CA7" w:rsidR="00123813" w:rsidRPr="0015550A" w:rsidRDefault="0015550A" w:rsidP="0015550A">
            <w:pPr>
              <w:pStyle w:val="ListParagraph"/>
              <w:numPr>
                <w:ilvl w:val="0"/>
                <w:numId w:val="29"/>
              </w:numPr>
              <w:rPr>
                <w:rFonts w:ascii="Times New Roman" w:hAnsi="Times New Roman" w:cs="Times New Roman"/>
                <w:sz w:val="24"/>
                <w:szCs w:val="24"/>
              </w:rPr>
            </w:pPr>
            <w:r>
              <w:rPr>
                <w:rFonts w:ascii="Times New Roman" w:hAnsi="Times New Roman" w:cs="Times New Roman" w:hint="eastAsia"/>
                <w:color w:val="000000" w:themeColor="text1"/>
                <w:spacing w:val="2"/>
                <w:sz w:val="24"/>
                <w:szCs w:val="24"/>
                <w:shd w:val="clear" w:color="auto" w:fill="FFFFFF"/>
              </w:rPr>
              <w:t>The</w:t>
            </w:r>
            <w:r>
              <w:rPr>
                <w:rFonts w:ascii="Times New Roman" w:hAnsi="Times New Roman" w:cs="Times New Roman"/>
                <w:color w:val="000000" w:themeColor="text1"/>
                <w:spacing w:val="2"/>
                <w:sz w:val="24"/>
                <w:szCs w:val="24"/>
                <w:shd w:val="clear" w:color="auto" w:fill="FFFFFF"/>
              </w:rPr>
              <w:t xml:space="preserve"> </w:t>
            </w:r>
            <w:r w:rsidR="0030560E" w:rsidRPr="0015550A">
              <w:rPr>
                <w:rFonts w:ascii="Times New Roman" w:hAnsi="Times New Roman" w:cs="Times New Roman"/>
                <w:color w:val="000000" w:themeColor="text1"/>
                <w:spacing w:val="2"/>
                <w:sz w:val="24"/>
                <w:szCs w:val="24"/>
                <w:shd w:val="clear" w:color="auto" w:fill="FFFFFF"/>
              </w:rPr>
              <w:t>spor</w:t>
            </w:r>
            <w:r w:rsidRPr="0015550A">
              <w:rPr>
                <w:rFonts w:ascii="Times New Roman" w:hAnsi="Times New Roman" w:cs="Times New Roman"/>
                <w:color w:val="000000" w:themeColor="text1"/>
                <w:spacing w:val="2"/>
                <w:sz w:val="24"/>
                <w:szCs w:val="24"/>
                <w:shd w:val="clear" w:color="auto" w:fill="FFFFFF"/>
              </w:rPr>
              <w:t xml:space="preserve">ting goods </w:t>
            </w:r>
            <w:r w:rsidR="0030560E" w:rsidRPr="0015550A">
              <w:rPr>
                <w:rFonts w:ascii="Times New Roman" w:hAnsi="Times New Roman" w:cs="Times New Roman"/>
                <w:color w:val="000000" w:themeColor="text1"/>
                <w:spacing w:val="2"/>
                <w:sz w:val="24"/>
                <w:szCs w:val="24"/>
                <w:shd w:val="clear" w:color="auto" w:fill="FFFFFF"/>
              </w:rPr>
              <w:t>retailer </w:t>
            </w:r>
            <w:hyperlink r:id="rId59" w:tgtFrame="_blank" w:history="1">
              <w:r w:rsidR="0030560E" w:rsidRPr="0015550A">
                <w:rPr>
                  <w:rStyle w:val="Hyperlink"/>
                  <w:rFonts w:ascii="Times New Roman" w:hAnsi="Times New Roman" w:cs="Times New Roman"/>
                  <w:color w:val="000000" w:themeColor="text1"/>
                  <w:spacing w:val="2"/>
                  <w:sz w:val="24"/>
                  <w:szCs w:val="24"/>
                  <w:u w:val="none"/>
                  <w:shd w:val="clear" w:color="auto" w:fill="FFFFFF"/>
                </w:rPr>
                <w:t>Decathlon</w:t>
              </w:r>
            </w:hyperlink>
            <w:r w:rsidR="0030560E" w:rsidRPr="0015550A">
              <w:rPr>
                <w:rFonts w:ascii="Times New Roman" w:hAnsi="Times New Roman" w:cs="Times New Roman"/>
                <w:color w:val="000000" w:themeColor="text1"/>
                <w:spacing w:val="2"/>
                <w:sz w:val="24"/>
                <w:szCs w:val="24"/>
                <w:shd w:val="clear" w:color="auto" w:fill="FFFFFF"/>
              </w:rPr>
              <w:t> drove 175% more online conversions and 28% more in-store visits at less than half the cost.</w:t>
            </w:r>
          </w:p>
        </w:tc>
      </w:tr>
      <w:tr w:rsidR="00123813" w14:paraId="78BA1B9D" w14:textId="77777777" w:rsidTr="00BD621A">
        <w:trPr>
          <w:trHeight w:val="359"/>
        </w:trPr>
        <w:tc>
          <w:tcPr>
            <w:tcW w:w="2033" w:type="dxa"/>
          </w:tcPr>
          <w:p w14:paraId="11D5A0B5" w14:textId="424DD92F" w:rsidR="00123813" w:rsidRPr="00123813" w:rsidRDefault="00123813" w:rsidP="00123813">
            <w:pPr>
              <w:rPr>
                <w:rFonts w:ascii="Times New Roman" w:hAnsi="Times New Roman" w:cs="Times New Roman"/>
                <w:sz w:val="24"/>
                <w:szCs w:val="24"/>
              </w:rPr>
            </w:pPr>
            <w:r w:rsidRPr="00123813">
              <w:rPr>
                <w:rStyle w:val="normaltextrun"/>
                <w:rFonts w:ascii="Times New Roman" w:hAnsi="Times New Roman" w:cs="Times New Roman"/>
                <w:sz w:val="24"/>
                <w:lang w:val="en-GB"/>
              </w:rPr>
              <w:lastRenderedPageBreak/>
              <w:t>Retention</w:t>
            </w:r>
          </w:p>
        </w:tc>
        <w:tc>
          <w:tcPr>
            <w:tcW w:w="6983" w:type="dxa"/>
          </w:tcPr>
          <w:p w14:paraId="0FB855A0" w14:textId="77777777" w:rsidR="00123813" w:rsidRDefault="00024A58" w:rsidP="00024A58">
            <w:pPr>
              <w:pStyle w:val="ListParagraph"/>
              <w:numPr>
                <w:ilvl w:val="0"/>
                <w:numId w:val="33"/>
              </w:numPr>
              <w:rPr>
                <w:rFonts w:ascii="Times New Roman" w:hAnsi="Times New Roman" w:cs="Times New Roman"/>
                <w:sz w:val="24"/>
                <w:szCs w:val="24"/>
              </w:rPr>
            </w:pPr>
            <w:r w:rsidRPr="00024A58">
              <w:rPr>
                <w:rFonts w:ascii="Times New Roman" w:hAnsi="Times New Roman" w:cs="Times New Roman"/>
                <w:sz w:val="24"/>
                <w:szCs w:val="24"/>
              </w:rPr>
              <w:t>Giving regular discounts will ensure that they continue to stay, and even provide customers with some special fees, such as an additional 5% discount or cashback will allow them to continue to stay</w:t>
            </w:r>
            <w:r>
              <w:rPr>
                <w:rFonts w:ascii="Times New Roman" w:hAnsi="Times New Roman" w:cs="Times New Roman"/>
                <w:sz w:val="24"/>
                <w:szCs w:val="24"/>
              </w:rPr>
              <w:t>.</w:t>
            </w:r>
          </w:p>
          <w:p w14:paraId="3EB8FBB6" w14:textId="77777777" w:rsidR="00024A58" w:rsidRDefault="00024A58" w:rsidP="00024A58">
            <w:pPr>
              <w:pStyle w:val="ListParagraph"/>
              <w:numPr>
                <w:ilvl w:val="0"/>
                <w:numId w:val="33"/>
              </w:numPr>
              <w:rPr>
                <w:rFonts w:ascii="Times New Roman" w:hAnsi="Times New Roman" w:cs="Times New Roman"/>
                <w:sz w:val="24"/>
                <w:szCs w:val="24"/>
              </w:rPr>
            </w:pPr>
            <w:r w:rsidRPr="00024A58">
              <w:rPr>
                <w:rFonts w:ascii="Times New Roman" w:hAnsi="Times New Roman" w:cs="Times New Roman"/>
                <w:sz w:val="24"/>
                <w:szCs w:val="24"/>
              </w:rPr>
              <w:t>Give the first consumer discount, and prompt consumers to buy more will have more discounts, which makes consumers feel that there will be many discounts and discounts in the future.</w:t>
            </w:r>
          </w:p>
          <w:p w14:paraId="5FD5E742" w14:textId="77777777" w:rsidR="00024A58" w:rsidRDefault="00024A58" w:rsidP="00024A58">
            <w:pPr>
              <w:pStyle w:val="ListParagraph"/>
              <w:numPr>
                <w:ilvl w:val="0"/>
                <w:numId w:val="33"/>
              </w:numPr>
              <w:rPr>
                <w:rFonts w:ascii="Times New Roman" w:hAnsi="Times New Roman" w:cs="Times New Roman"/>
                <w:sz w:val="24"/>
                <w:szCs w:val="24"/>
              </w:rPr>
            </w:pPr>
            <w:r w:rsidRPr="00024A58">
              <w:rPr>
                <w:rFonts w:ascii="Times New Roman" w:hAnsi="Times New Roman" w:cs="Times New Roman"/>
                <w:sz w:val="24"/>
                <w:szCs w:val="24"/>
              </w:rPr>
              <w:t>Send existing customers emails about new products, promotions or vouchers, or make consumers members, which helps retain customers.</w:t>
            </w:r>
          </w:p>
          <w:p w14:paraId="4B82EC90" w14:textId="35716F28" w:rsidR="00024A58" w:rsidRPr="00024A58" w:rsidRDefault="00024A58" w:rsidP="00024A58">
            <w:pPr>
              <w:pStyle w:val="ListParagraph"/>
              <w:numPr>
                <w:ilvl w:val="0"/>
                <w:numId w:val="33"/>
              </w:numPr>
              <w:rPr>
                <w:rFonts w:ascii="Times New Roman" w:hAnsi="Times New Roman" w:cs="Times New Roman"/>
                <w:sz w:val="24"/>
                <w:szCs w:val="24"/>
              </w:rPr>
            </w:pPr>
            <w:r w:rsidRPr="00024A58">
              <w:rPr>
                <w:rFonts w:ascii="Times New Roman" w:hAnsi="Times New Roman" w:cs="Times New Roman"/>
                <w:sz w:val="24"/>
                <w:szCs w:val="24"/>
              </w:rPr>
              <w:t>The most important thing is the quality and value of the product itself. Good products are not afraid of nobody buying. Good quality can better retain consumers.</w:t>
            </w:r>
          </w:p>
        </w:tc>
      </w:tr>
    </w:tbl>
    <w:p w14:paraId="618AF1AA" w14:textId="14DD3794" w:rsidR="00123813" w:rsidRPr="00123813" w:rsidRDefault="00123813" w:rsidP="00123813">
      <w:pPr>
        <w:rPr>
          <w:rFonts w:ascii="Times New Roman" w:hAnsi="Times New Roman" w:cs="Times New Roman"/>
          <w:sz w:val="24"/>
          <w:szCs w:val="24"/>
        </w:rPr>
      </w:pPr>
    </w:p>
    <w:p w14:paraId="2753C64F" w14:textId="605E99B8" w:rsidR="006E17E6" w:rsidRPr="00AE4A20" w:rsidRDefault="006E17E6" w:rsidP="00340410">
      <w:pPr>
        <w:pStyle w:val="ListParagraph"/>
        <w:jc w:val="right"/>
        <w:rPr>
          <w:rFonts w:ascii="Times New Roman" w:hAnsi="Times New Roman" w:cs="Times New Roman"/>
          <w:sz w:val="24"/>
          <w:szCs w:val="24"/>
          <w:lang w:val="en-US"/>
        </w:rPr>
      </w:pPr>
      <w:r w:rsidRPr="00AE4A20">
        <w:rPr>
          <w:rFonts w:ascii="Times New Roman" w:hAnsi="Times New Roman" w:cs="Times New Roman"/>
          <w:sz w:val="24"/>
          <w:szCs w:val="24"/>
          <w:lang w:val="en-US"/>
        </w:rPr>
        <w:t>TOTAL: 25 marks</w:t>
      </w:r>
    </w:p>
    <w:p w14:paraId="6A6023B6" w14:textId="76F35A08" w:rsidR="006E17E6" w:rsidRDefault="006E17E6" w:rsidP="006E17E6">
      <w:pPr>
        <w:pStyle w:val="ListParagraph"/>
        <w:rPr>
          <w:rFonts w:ascii="Times New Roman" w:hAnsi="Times New Roman" w:cs="Times New Roman"/>
          <w:sz w:val="24"/>
          <w:szCs w:val="24"/>
          <w:lang w:val="en-US"/>
        </w:rPr>
      </w:pPr>
    </w:p>
    <w:p w14:paraId="63DB2E65" w14:textId="0D858B62" w:rsidR="00382E26" w:rsidRPr="00123813" w:rsidRDefault="00024A58" w:rsidP="0012381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988275F" w14:textId="01256907" w:rsidR="006E17E6" w:rsidRPr="00AE4A20" w:rsidRDefault="006E17E6" w:rsidP="006E17E6">
      <w:pPr>
        <w:pStyle w:val="ListParagraph"/>
        <w:numPr>
          <w:ilvl w:val="0"/>
          <w:numId w:val="1"/>
        </w:numPr>
        <w:rPr>
          <w:rFonts w:ascii="Times New Roman" w:hAnsi="Times New Roman" w:cs="Times New Roman"/>
          <w:sz w:val="24"/>
          <w:szCs w:val="24"/>
          <w:lang w:val="en-US"/>
        </w:rPr>
      </w:pPr>
      <w:r w:rsidRPr="00AE4A20">
        <w:rPr>
          <w:rFonts w:ascii="Times New Roman" w:hAnsi="Times New Roman" w:cs="Times New Roman"/>
          <w:sz w:val="24"/>
          <w:szCs w:val="24"/>
          <w:lang w:val="en-US"/>
        </w:rPr>
        <w:lastRenderedPageBreak/>
        <w:t xml:space="preserve">Refer to case study below: </w:t>
      </w:r>
    </w:p>
    <w:p w14:paraId="133AE10D" w14:textId="7BA48229" w:rsidR="006E17E6" w:rsidRPr="00AE4A20" w:rsidRDefault="006E17E6" w:rsidP="00AE4A20">
      <w:pPr>
        <w:pStyle w:val="ListParagraph"/>
        <w:jc w:val="center"/>
        <w:rPr>
          <w:rFonts w:ascii="Times New Roman" w:hAnsi="Times New Roman" w:cs="Times New Roman"/>
          <w:sz w:val="24"/>
          <w:szCs w:val="24"/>
          <w:lang w:val="en-US"/>
        </w:rPr>
      </w:pPr>
      <w:r w:rsidRPr="00AE4A20">
        <w:rPr>
          <w:rFonts w:ascii="Times New Roman" w:hAnsi="Times New Roman" w:cs="Times New Roman"/>
          <w:noProof/>
          <w:sz w:val="24"/>
          <w:szCs w:val="24"/>
        </w:rPr>
        <w:drawing>
          <wp:inline distT="0" distB="0" distL="0" distR="0" wp14:anchorId="4DB17F11" wp14:editId="51A80895">
            <wp:extent cx="2827020" cy="26528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4053" cy="2659476"/>
                    </a:xfrm>
                    <a:prstGeom prst="rect">
                      <a:avLst/>
                    </a:prstGeom>
                  </pic:spPr>
                </pic:pic>
              </a:graphicData>
            </a:graphic>
          </wp:inline>
        </w:drawing>
      </w:r>
    </w:p>
    <w:p w14:paraId="71224C10" w14:textId="58B0D306" w:rsidR="006E17E6" w:rsidRPr="00AE4A20" w:rsidRDefault="006E17E6" w:rsidP="00AE4A20">
      <w:pPr>
        <w:pStyle w:val="ListParagraph"/>
        <w:jc w:val="center"/>
        <w:rPr>
          <w:rFonts w:ascii="Times New Roman" w:hAnsi="Times New Roman" w:cs="Times New Roman"/>
          <w:sz w:val="24"/>
          <w:szCs w:val="24"/>
          <w:lang w:val="en-US"/>
        </w:rPr>
      </w:pPr>
      <w:r w:rsidRPr="00AE4A20">
        <w:rPr>
          <w:rFonts w:ascii="Times New Roman" w:hAnsi="Times New Roman" w:cs="Times New Roman"/>
          <w:sz w:val="24"/>
          <w:szCs w:val="24"/>
          <w:lang w:val="en-US"/>
        </w:rPr>
        <w:t>Image Credit: Options The Edge</w:t>
      </w:r>
    </w:p>
    <w:p w14:paraId="129C6D17" w14:textId="1611D204" w:rsidR="006E17E6" w:rsidRPr="00AE4A20" w:rsidRDefault="006E17E6" w:rsidP="006E17E6">
      <w:pPr>
        <w:pStyle w:val="ListParagraph"/>
        <w:rPr>
          <w:rFonts w:ascii="Times New Roman" w:hAnsi="Times New Roman" w:cs="Times New Roman"/>
          <w:sz w:val="24"/>
          <w:szCs w:val="24"/>
          <w:lang w:val="en-US"/>
        </w:rPr>
      </w:pPr>
    </w:p>
    <w:p w14:paraId="44B2A1F2" w14:textId="7A3CC00E" w:rsidR="006E17E6" w:rsidRPr="00AE4A20" w:rsidRDefault="006E17E6" w:rsidP="006E17E6">
      <w:pPr>
        <w:pStyle w:val="ListParagraph"/>
        <w:rPr>
          <w:rFonts w:ascii="Times New Roman" w:hAnsi="Times New Roman" w:cs="Times New Roman"/>
          <w:sz w:val="24"/>
          <w:szCs w:val="24"/>
        </w:rPr>
      </w:pPr>
      <w:r w:rsidRPr="00AE4A20">
        <w:rPr>
          <w:rFonts w:ascii="Times New Roman" w:hAnsi="Times New Roman" w:cs="Times New Roman"/>
          <w:sz w:val="24"/>
          <w:szCs w:val="24"/>
          <w:lang w:val="en-US"/>
        </w:rPr>
        <w:t xml:space="preserve">Source adopted from </w:t>
      </w:r>
      <w:hyperlink r:id="rId61" w:history="1">
        <w:r w:rsidRPr="00AE4A20">
          <w:rPr>
            <w:rStyle w:val="Hyperlink"/>
            <w:rFonts w:ascii="Times New Roman" w:hAnsi="Times New Roman" w:cs="Times New Roman"/>
            <w:sz w:val="24"/>
            <w:szCs w:val="24"/>
          </w:rPr>
          <w:t>https://www.optionstheedge.com/topic/people/executive-director-mabic-dr-mahaletchumy-arujanan-pushes-science-literacy-putting</w:t>
        </w:r>
      </w:hyperlink>
    </w:p>
    <w:p w14:paraId="07A0D313" w14:textId="3FCE284A" w:rsidR="00340410" w:rsidRPr="00AE4A20" w:rsidRDefault="00340410" w:rsidP="006E17E6">
      <w:pPr>
        <w:pStyle w:val="ListParagraph"/>
        <w:rPr>
          <w:rFonts w:ascii="Times New Roman" w:hAnsi="Times New Roman" w:cs="Times New Roman"/>
          <w:sz w:val="24"/>
          <w:szCs w:val="24"/>
        </w:rPr>
      </w:pPr>
    </w:p>
    <w:p w14:paraId="62EC750C" w14:textId="13A7E380" w:rsidR="00340410" w:rsidRPr="00AE4A20" w:rsidRDefault="00340410" w:rsidP="006E17E6">
      <w:pPr>
        <w:pStyle w:val="ListParagraph"/>
        <w:rPr>
          <w:rFonts w:ascii="Times New Roman" w:hAnsi="Times New Roman" w:cs="Times New Roman"/>
          <w:sz w:val="24"/>
          <w:szCs w:val="24"/>
        </w:rPr>
      </w:pPr>
      <w:r w:rsidRPr="00AE4A20">
        <w:rPr>
          <w:rFonts w:ascii="Times New Roman" w:hAnsi="Times New Roman" w:cs="Times New Roman"/>
          <w:sz w:val="24"/>
          <w:szCs w:val="24"/>
        </w:rPr>
        <w:t xml:space="preserve">Assume that you are hired as digital media consultancy for </w:t>
      </w:r>
      <w:proofErr w:type="spellStart"/>
      <w:r w:rsidRPr="00AE4A20">
        <w:rPr>
          <w:rFonts w:ascii="Times New Roman" w:hAnsi="Times New Roman" w:cs="Times New Roman"/>
          <w:sz w:val="24"/>
          <w:szCs w:val="24"/>
        </w:rPr>
        <w:t>Dr.</w:t>
      </w:r>
      <w:proofErr w:type="spellEnd"/>
      <w:r w:rsidRPr="00AE4A20">
        <w:rPr>
          <w:rFonts w:ascii="Times New Roman" w:hAnsi="Times New Roman" w:cs="Times New Roman"/>
          <w:sz w:val="24"/>
          <w:szCs w:val="24"/>
        </w:rPr>
        <w:t xml:space="preserve"> </w:t>
      </w:r>
      <w:proofErr w:type="spellStart"/>
      <w:r w:rsidRPr="00AE4A20">
        <w:rPr>
          <w:rFonts w:ascii="Times New Roman" w:hAnsi="Times New Roman" w:cs="Times New Roman"/>
          <w:sz w:val="24"/>
          <w:szCs w:val="24"/>
        </w:rPr>
        <w:t>Mahaletchumy</w:t>
      </w:r>
      <w:proofErr w:type="spellEnd"/>
      <w:r w:rsidRPr="00AE4A20">
        <w:rPr>
          <w:rFonts w:ascii="Times New Roman" w:hAnsi="Times New Roman" w:cs="Times New Roman"/>
          <w:sz w:val="24"/>
          <w:szCs w:val="24"/>
        </w:rPr>
        <w:t xml:space="preserve"> </w:t>
      </w:r>
      <w:proofErr w:type="spellStart"/>
      <w:r w:rsidRPr="00AE4A20">
        <w:rPr>
          <w:rFonts w:ascii="Times New Roman" w:hAnsi="Times New Roman" w:cs="Times New Roman"/>
          <w:sz w:val="24"/>
          <w:szCs w:val="24"/>
        </w:rPr>
        <w:t>Arujanan</w:t>
      </w:r>
      <w:proofErr w:type="spellEnd"/>
      <w:r w:rsidRPr="00AE4A20">
        <w:rPr>
          <w:rFonts w:ascii="Times New Roman" w:hAnsi="Times New Roman" w:cs="Times New Roman"/>
          <w:sz w:val="24"/>
          <w:szCs w:val="24"/>
        </w:rPr>
        <w:t xml:space="preserve">. </w:t>
      </w:r>
      <w:proofErr w:type="spellStart"/>
      <w:r w:rsidRPr="00AE4A20">
        <w:rPr>
          <w:rFonts w:ascii="Times New Roman" w:hAnsi="Times New Roman" w:cs="Times New Roman"/>
          <w:sz w:val="24"/>
          <w:szCs w:val="24"/>
        </w:rPr>
        <w:t>Dr.</w:t>
      </w:r>
      <w:proofErr w:type="spellEnd"/>
      <w:r w:rsidRPr="00AE4A20">
        <w:rPr>
          <w:rFonts w:ascii="Times New Roman" w:hAnsi="Times New Roman" w:cs="Times New Roman"/>
          <w:sz w:val="24"/>
          <w:szCs w:val="24"/>
        </w:rPr>
        <w:t xml:space="preserve"> </w:t>
      </w:r>
      <w:proofErr w:type="spellStart"/>
      <w:r w:rsidRPr="00AE4A20">
        <w:rPr>
          <w:rFonts w:ascii="Times New Roman" w:hAnsi="Times New Roman" w:cs="Times New Roman"/>
          <w:sz w:val="24"/>
          <w:szCs w:val="24"/>
        </w:rPr>
        <w:t>Mahaletchumy</w:t>
      </w:r>
      <w:proofErr w:type="spellEnd"/>
      <w:r w:rsidRPr="00AE4A20">
        <w:rPr>
          <w:rFonts w:ascii="Times New Roman" w:hAnsi="Times New Roman" w:cs="Times New Roman"/>
          <w:sz w:val="24"/>
          <w:szCs w:val="24"/>
        </w:rPr>
        <w:t xml:space="preserve"> just launched Malaysia’s first science newspaper, Petri Dish.  </w:t>
      </w:r>
    </w:p>
    <w:p w14:paraId="376FC9C8" w14:textId="09BD42F8" w:rsidR="00340410" w:rsidRPr="00AE4A20" w:rsidRDefault="00340410" w:rsidP="00AE4A20">
      <w:pPr>
        <w:pStyle w:val="ListParagraph"/>
        <w:jc w:val="center"/>
        <w:rPr>
          <w:rFonts w:ascii="Times New Roman" w:hAnsi="Times New Roman" w:cs="Times New Roman"/>
          <w:sz w:val="24"/>
          <w:szCs w:val="24"/>
        </w:rPr>
      </w:pPr>
      <w:r w:rsidRPr="00AE4A20">
        <w:rPr>
          <w:rFonts w:ascii="Times New Roman" w:hAnsi="Times New Roman" w:cs="Times New Roman"/>
          <w:noProof/>
          <w:sz w:val="24"/>
          <w:szCs w:val="24"/>
        </w:rPr>
        <w:drawing>
          <wp:inline distT="0" distB="0" distL="0" distR="0" wp14:anchorId="7BFF4A08" wp14:editId="4CC9DB6A">
            <wp:extent cx="2743200" cy="167400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0844" cy="1678666"/>
                    </a:xfrm>
                    <a:prstGeom prst="rect">
                      <a:avLst/>
                    </a:prstGeom>
                  </pic:spPr>
                </pic:pic>
              </a:graphicData>
            </a:graphic>
          </wp:inline>
        </w:drawing>
      </w:r>
    </w:p>
    <w:p w14:paraId="3CBEE728" w14:textId="467CAE37" w:rsidR="00340410" w:rsidRPr="00AE4A20" w:rsidRDefault="00340410" w:rsidP="00AE4A20">
      <w:pPr>
        <w:pStyle w:val="ListParagraph"/>
        <w:jc w:val="center"/>
        <w:rPr>
          <w:rFonts w:ascii="Times New Roman" w:hAnsi="Times New Roman" w:cs="Times New Roman"/>
          <w:sz w:val="24"/>
          <w:szCs w:val="24"/>
        </w:rPr>
      </w:pPr>
      <w:r w:rsidRPr="00AE4A20">
        <w:rPr>
          <w:rFonts w:ascii="Times New Roman" w:hAnsi="Times New Roman" w:cs="Times New Roman"/>
          <w:sz w:val="24"/>
          <w:szCs w:val="24"/>
        </w:rPr>
        <w:t xml:space="preserve">Image Credit: </w:t>
      </w:r>
      <w:hyperlink r:id="rId63" w:history="1">
        <w:r w:rsidRPr="00AE4A20">
          <w:rPr>
            <w:rStyle w:val="Hyperlink"/>
            <w:rFonts w:ascii="Times New Roman" w:hAnsi="Times New Roman" w:cs="Times New Roman"/>
            <w:sz w:val="24"/>
            <w:szCs w:val="24"/>
          </w:rPr>
          <w:t>https://thepetridish.my/</w:t>
        </w:r>
      </w:hyperlink>
    </w:p>
    <w:p w14:paraId="38344FFE" w14:textId="77777777" w:rsidR="00340410" w:rsidRPr="00AE4A20" w:rsidRDefault="00340410" w:rsidP="006E17E6">
      <w:pPr>
        <w:pStyle w:val="ListParagraph"/>
        <w:rPr>
          <w:rFonts w:ascii="Times New Roman" w:hAnsi="Times New Roman" w:cs="Times New Roman"/>
          <w:sz w:val="24"/>
          <w:szCs w:val="24"/>
        </w:rPr>
      </w:pPr>
    </w:p>
    <w:p w14:paraId="5627214C" w14:textId="7AC27834" w:rsidR="00340410" w:rsidRPr="00C13D52" w:rsidRDefault="00340410" w:rsidP="00340410">
      <w:pPr>
        <w:pStyle w:val="ListParagraph"/>
        <w:numPr>
          <w:ilvl w:val="0"/>
          <w:numId w:val="2"/>
        </w:numPr>
        <w:rPr>
          <w:rFonts w:ascii="Times New Roman" w:hAnsi="Times New Roman" w:cs="Times New Roman"/>
          <w:sz w:val="24"/>
          <w:szCs w:val="24"/>
          <w:lang w:val="en-US"/>
        </w:rPr>
      </w:pPr>
      <w:r w:rsidRPr="00AE4A20">
        <w:rPr>
          <w:rFonts w:ascii="Times New Roman" w:hAnsi="Times New Roman" w:cs="Times New Roman"/>
          <w:sz w:val="24"/>
          <w:szCs w:val="24"/>
        </w:rPr>
        <w:t>Propose FOUR (4) online reven</w:t>
      </w:r>
      <w:r w:rsidR="00382E26">
        <w:rPr>
          <w:rFonts w:ascii="Times New Roman" w:hAnsi="Times New Roman" w:cs="Times New Roman"/>
          <w:sz w:val="24"/>
          <w:szCs w:val="24"/>
        </w:rPr>
        <w:t>ue models for the Petri Dish. (</w:t>
      </w:r>
      <w:r w:rsidRPr="00AE4A20">
        <w:rPr>
          <w:rFonts w:ascii="Times New Roman" w:hAnsi="Times New Roman" w:cs="Times New Roman"/>
          <w:sz w:val="24"/>
          <w:szCs w:val="24"/>
        </w:rPr>
        <w:t>4 marks)</w:t>
      </w:r>
    </w:p>
    <w:p w14:paraId="118A5310" w14:textId="17907575" w:rsidR="00C13D52" w:rsidRDefault="001D4443" w:rsidP="001D4443">
      <w:pPr>
        <w:pStyle w:val="ListParagraph"/>
        <w:numPr>
          <w:ilvl w:val="0"/>
          <w:numId w:val="21"/>
        </w:numPr>
        <w:rPr>
          <w:rFonts w:ascii="Times New Roman" w:hAnsi="Times New Roman" w:cs="Times New Roman"/>
          <w:sz w:val="24"/>
          <w:szCs w:val="24"/>
          <w:lang w:val="en-US"/>
        </w:rPr>
      </w:pPr>
      <w:r>
        <w:rPr>
          <w:rFonts w:ascii="Times New Roman" w:hAnsi="Times New Roman" w:cs="Times New Roman"/>
          <w:sz w:val="24"/>
          <w:szCs w:val="24"/>
          <w:lang w:val="en-US"/>
        </w:rPr>
        <w:t>Revenue from the subscription access to content.</w:t>
      </w:r>
    </w:p>
    <w:p w14:paraId="1BF6D93B" w14:textId="52C25FED" w:rsidR="001D4443" w:rsidRDefault="001D4443" w:rsidP="001D4443">
      <w:pPr>
        <w:pStyle w:val="ListParagraph"/>
        <w:numPr>
          <w:ilvl w:val="0"/>
          <w:numId w:val="21"/>
        </w:numPr>
        <w:rPr>
          <w:rFonts w:ascii="Times New Roman" w:hAnsi="Times New Roman" w:cs="Times New Roman"/>
          <w:sz w:val="24"/>
          <w:szCs w:val="24"/>
          <w:lang w:val="en-US"/>
        </w:rPr>
      </w:pPr>
      <w:r>
        <w:rPr>
          <w:rFonts w:ascii="Times New Roman" w:hAnsi="Times New Roman" w:cs="Times New Roman"/>
          <w:sz w:val="24"/>
          <w:szCs w:val="24"/>
          <w:lang w:val="en-US"/>
        </w:rPr>
        <w:t xml:space="preserve">Revenue </w:t>
      </w:r>
      <w:r>
        <w:rPr>
          <w:rFonts w:ascii="Times New Roman" w:hAnsi="Times New Roman" w:cs="Times New Roman" w:hint="eastAsia"/>
          <w:sz w:val="24"/>
          <w:szCs w:val="24"/>
          <w:lang w:val="en-US"/>
        </w:rPr>
        <w:t>from</w:t>
      </w:r>
      <w:r>
        <w:rPr>
          <w:rFonts w:ascii="Times New Roman" w:hAnsi="Times New Roman" w:cs="Times New Roman"/>
          <w:sz w:val="24"/>
          <w:szCs w:val="24"/>
          <w:lang w:val="en-US"/>
        </w:rPr>
        <w:t xml:space="preserve"> Pay Per View access to documents.</w:t>
      </w:r>
    </w:p>
    <w:p w14:paraId="05E6E489" w14:textId="1D0E7092" w:rsidR="001D4443" w:rsidRDefault="001D4443" w:rsidP="001D4443">
      <w:pPr>
        <w:pStyle w:val="ListParagraph"/>
        <w:numPr>
          <w:ilvl w:val="0"/>
          <w:numId w:val="21"/>
        </w:numPr>
        <w:rPr>
          <w:rFonts w:ascii="Times New Roman" w:hAnsi="Times New Roman" w:cs="Times New Roman"/>
          <w:sz w:val="24"/>
          <w:szCs w:val="24"/>
          <w:lang w:val="en-US"/>
        </w:rPr>
      </w:pPr>
      <w:r>
        <w:rPr>
          <w:rFonts w:ascii="Times New Roman" w:hAnsi="Times New Roman" w:cs="Times New Roman"/>
          <w:sz w:val="24"/>
          <w:szCs w:val="24"/>
          <w:lang w:val="en-US"/>
        </w:rPr>
        <w:t>Freemium.</w:t>
      </w:r>
    </w:p>
    <w:p w14:paraId="4E015094" w14:textId="6EA1024E" w:rsidR="00024A58" w:rsidRDefault="001D4443" w:rsidP="001D4443">
      <w:pPr>
        <w:pStyle w:val="ListParagraph"/>
        <w:numPr>
          <w:ilvl w:val="0"/>
          <w:numId w:val="21"/>
        </w:numPr>
        <w:rPr>
          <w:rFonts w:ascii="Times New Roman" w:hAnsi="Times New Roman" w:cs="Times New Roman"/>
          <w:sz w:val="24"/>
          <w:szCs w:val="24"/>
          <w:lang w:val="en-US"/>
        </w:rPr>
      </w:pPr>
      <w:r>
        <w:rPr>
          <w:rFonts w:ascii="Times New Roman" w:hAnsi="Times New Roman" w:cs="Times New Roman"/>
          <w:sz w:val="24"/>
          <w:szCs w:val="24"/>
          <w:lang w:val="en-US"/>
        </w:rPr>
        <w:t>Subscriber data access for e-mail marketing.</w:t>
      </w:r>
    </w:p>
    <w:p w14:paraId="0625AE6B" w14:textId="581FBB55" w:rsidR="001D4443" w:rsidRPr="00024A58" w:rsidRDefault="00024A58" w:rsidP="00024A58">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59D5BE1" w14:textId="7835A353" w:rsidR="00340410" w:rsidRPr="001D4443" w:rsidRDefault="00340410" w:rsidP="00340410">
      <w:pPr>
        <w:pStyle w:val="ListParagraph"/>
        <w:numPr>
          <w:ilvl w:val="0"/>
          <w:numId w:val="2"/>
        </w:numPr>
        <w:rPr>
          <w:rFonts w:ascii="Times New Roman" w:hAnsi="Times New Roman" w:cs="Times New Roman"/>
          <w:sz w:val="24"/>
          <w:szCs w:val="24"/>
          <w:lang w:val="en-US"/>
        </w:rPr>
      </w:pPr>
      <w:r w:rsidRPr="00AE4A20">
        <w:rPr>
          <w:rFonts w:ascii="Times New Roman" w:hAnsi="Times New Roman" w:cs="Times New Roman"/>
          <w:sz w:val="24"/>
          <w:szCs w:val="24"/>
        </w:rPr>
        <w:lastRenderedPageBreak/>
        <w:t>Distinguish between the four online revenue model stated in 3 (a). (20 marks)</w:t>
      </w:r>
    </w:p>
    <w:tbl>
      <w:tblPr>
        <w:tblStyle w:val="TableGrid"/>
        <w:tblW w:w="0" w:type="auto"/>
        <w:tblInd w:w="1080" w:type="dxa"/>
        <w:tblLook w:val="04A0" w:firstRow="1" w:lastRow="0" w:firstColumn="1" w:lastColumn="0" w:noHBand="0" w:noVBand="1"/>
      </w:tblPr>
      <w:tblGrid>
        <w:gridCol w:w="2065"/>
        <w:gridCol w:w="2880"/>
        <w:gridCol w:w="2991"/>
      </w:tblGrid>
      <w:tr w:rsidR="001D4443" w14:paraId="00A3A00C" w14:textId="77777777" w:rsidTr="00870AF6">
        <w:tc>
          <w:tcPr>
            <w:tcW w:w="2065" w:type="dxa"/>
          </w:tcPr>
          <w:p w14:paraId="4EEAD549" w14:textId="7BF6BE5B" w:rsidR="001D4443" w:rsidRDefault="001D4443" w:rsidP="001D4443">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Mo</w:t>
            </w:r>
            <w:r>
              <w:rPr>
                <w:rFonts w:ascii="Times New Roman" w:hAnsi="Times New Roman" w:cs="Times New Roman" w:hint="eastAsia"/>
                <w:sz w:val="24"/>
                <w:szCs w:val="24"/>
                <w:lang w:val="en-US"/>
              </w:rPr>
              <w:t>dels</w:t>
            </w:r>
          </w:p>
        </w:tc>
        <w:tc>
          <w:tcPr>
            <w:tcW w:w="2880" w:type="dxa"/>
          </w:tcPr>
          <w:p w14:paraId="220528AA" w14:textId="3A592079" w:rsidR="001D4443" w:rsidRDefault="001D4443" w:rsidP="001D4443">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Advantages</w:t>
            </w:r>
          </w:p>
        </w:tc>
        <w:tc>
          <w:tcPr>
            <w:tcW w:w="2991" w:type="dxa"/>
          </w:tcPr>
          <w:p w14:paraId="3AF5BEC0" w14:textId="52479F39" w:rsidR="001D4443" w:rsidRDefault="001D4443" w:rsidP="001D4443">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Disadvantage</w:t>
            </w:r>
          </w:p>
        </w:tc>
      </w:tr>
      <w:tr w:rsidR="001D4443" w14:paraId="3B293AC8" w14:textId="77777777" w:rsidTr="00870AF6">
        <w:tc>
          <w:tcPr>
            <w:tcW w:w="2065" w:type="dxa"/>
          </w:tcPr>
          <w:p w14:paraId="203FAD1A" w14:textId="7FA7ED82" w:rsidR="001D4443" w:rsidRDefault="001D4443" w:rsidP="001D4443">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Revenue from the subscription access to content</w:t>
            </w:r>
          </w:p>
        </w:tc>
        <w:tc>
          <w:tcPr>
            <w:tcW w:w="2880" w:type="dxa"/>
          </w:tcPr>
          <w:p w14:paraId="6BFE7F03" w14:textId="761F6B92" w:rsidR="001D4443" w:rsidRDefault="001D4443" w:rsidP="001D4443">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S</w:t>
            </w:r>
            <w:r w:rsidRPr="001D4443">
              <w:rPr>
                <w:rFonts w:ascii="Times New Roman" w:hAnsi="Times New Roman" w:cs="Times New Roman"/>
                <w:sz w:val="24"/>
                <w:szCs w:val="24"/>
                <w:lang w:val="en-US"/>
              </w:rPr>
              <w:t>tead</w:t>
            </w:r>
            <w:r>
              <w:rPr>
                <w:rFonts w:ascii="Times New Roman" w:hAnsi="Times New Roman" w:cs="Times New Roman"/>
                <w:sz w:val="24"/>
                <w:szCs w:val="24"/>
                <w:lang w:val="en-US"/>
              </w:rPr>
              <w:t>y revenue stream.</w:t>
            </w:r>
          </w:p>
          <w:p w14:paraId="17F868A6" w14:textId="77777777" w:rsidR="001D4443" w:rsidRDefault="001D4443" w:rsidP="001D4443">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A</w:t>
            </w:r>
            <w:r w:rsidRPr="001D4443">
              <w:rPr>
                <w:rFonts w:ascii="Times New Roman" w:hAnsi="Times New Roman" w:cs="Times New Roman"/>
                <w:sz w:val="24"/>
                <w:szCs w:val="24"/>
                <w:lang w:val="en-US"/>
              </w:rPr>
              <w:t xml:space="preserve"> built-in base for up-selling and customer inertia, which reduces cancellations</w:t>
            </w:r>
            <w:r>
              <w:rPr>
                <w:rFonts w:ascii="Times New Roman" w:hAnsi="Times New Roman" w:cs="Times New Roman"/>
                <w:sz w:val="24"/>
                <w:szCs w:val="24"/>
                <w:lang w:val="en-US"/>
              </w:rPr>
              <w:t>.</w:t>
            </w:r>
          </w:p>
          <w:p w14:paraId="45E06F86" w14:textId="1E93742A" w:rsidR="001D4443" w:rsidRDefault="001D4443" w:rsidP="001D4443">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Easier for customer to budget because they are regular reminded of the products.</w:t>
            </w:r>
          </w:p>
        </w:tc>
        <w:tc>
          <w:tcPr>
            <w:tcW w:w="2991" w:type="dxa"/>
          </w:tcPr>
          <w:p w14:paraId="09EF4D44" w14:textId="375EE912" w:rsidR="001D4443" w:rsidRDefault="001D4443" w:rsidP="001D4443">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U</w:t>
            </w:r>
            <w:r w:rsidRPr="001D4443">
              <w:rPr>
                <w:rFonts w:ascii="Times New Roman" w:hAnsi="Times New Roman" w:cs="Times New Roman"/>
                <w:sz w:val="24"/>
                <w:szCs w:val="24"/>
                <w:lang w:val="en-US"/>
              </w:rPr>
              <w:t>se of a per-shipment billing process offers cancellation opportunities</w:t>
            </w:r>
            <w:r>
              <w:rPr>
                <w:rFonts w:ascii="Times New Roman" w:hAnsi="Times New Roman" w:cs="Times New Roman"/>
                <w:sz w:val="24"/>
                <w:szCs w:val="24"/>
                <w:lang w:val="en-US"/>
              </w:rPr>
              <w:t>.</w:t>
            </w:r>
            <w:r w:rsidRPr="001D4443">
              <w:rPr>
                <w:rFonts w:ascii="Times New Roman" w:hAnsi="Times New Roman" w:cs="Times New Roman"/>
                <w:sz w:val="24"/>
                <w:szCs w:val="24"/>
                <w:lang w:val="en-US"/>
              </w:rPr>
              <w:t xml:space="preserve"> </w:t>
            </w:r>
          </w:p>
          <w:p w14:paraId="11A876DE" w14:textId="77777777" w:rsidR="001D4443" w:rsidRDefault="001D4443" w:rsidP="001D4443">
            <w:pPr>
              <w:pStyle w:val="ListParagraph"/>
              <w:numPr>
                <w:ilvl w:val="0"/>
                <w:numId w:val="22"/>
              </w:numPr>
              <w:rPr>
                <w:rFonts w:ascii="Times New Roman" w:hAnsi="Times New Roman" w:cs="Times New Roman"/>
                <w:sz w:val="24"/>
                <w:szCs w:val="24"/>
                <w:lang w:val="en-US"/>
              </w:rPr>
            </w:pPr>
            <w:r w:rsidRPr="001D4443">
              <w:rPr>
                <w:rFonts w:ascii="Times New Roman" w:hAnsi="Times New Roman" w:cs="Times New Roman"/>
                <w:sz w:val="24"/>
                <w:szCs w:val="24"/>
                <w:lang w:val="en-US"/>
              </w:rPr>
              <w:t>the business has to deal with a lag time to reduce production after a cancellation.</w:t>
            </w:r>
          </w:p>
          <w:p w14:paraId="4E234C0C" w14:textId="1A96786A" w:rsidR="001D4443" w:rsidRDefault="001D4443" w:rsidP="001D4443">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Company need to consistently providing value to customer.</w:t>
            </w:r>
          </w:p>
        </w:tc>
      </w:tr>
      <w:tr w:rsidR="001D4443" w14:paraId="1E5295E2" w14:textId="77777777" w:rsidTr="00870AF6">
        <w:tc>
          <w:tcPr>
            <w:tcW w:w="2065" w:type="dxa"/>
          </w:tcPr>
          <w:p w14:paraId="37C0DD01" w14:textId="3469BCE6" w:rsidR="001D4443" w:rsidRDefault="001D4443" w:rsidP="001D4443">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Revenue </w:t>
            </w:r>
            <w:r>
              <w:rPr>
                <w:rFonts w:ascii="Times New Roman" w:hAnsi="Times New Roman" w:cs="Times New Roman" w:hint="eastAsia"/>
                <w:sz w:val="24"/>
                <w:szCs w:val="24"/>
                <w:lang w:val="en-US"/>
              </w:rPr>
              <w:t>from</w:t>
            </w:r>
            <w:r>
              <w:rPr>
                <w:rFonts w:ascii="Times New Roman" w:hAnsi="Times New Roman" w:cs="Times New Roman"/>
                <w:sz w:val="24"/>
                <w:szCs w:val="24"/>
                <w:lang w:val="en-US"/>
              </w:rPr>
              <w:t xml:space="preserve"> Pay Per View access to documents</w:t>
            </w:r>
          </w:p>
        </w:tc>
        <w:tc>
          <w:tcPr>
            <w:tcW w:w="2880" w:type="dxa"/>
          </w:tcPr>
          <w:p w14:paraId="3862FBE2" w14:textId="35DFF7C4" w:rsidR="001D4443" w:rsidRDefault="00347728" w:rsidP="00544A65">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I</w:t>
            </w:r>
            <w:r w:rsidR="00544A65" w:rsidRPr="00544A65">
              <w:rPr>
                <w:rFonts w:ascii="Times New Roman" w:hAnsi="Times New Roman" w:cs="Times New Roman"/>
                <w:sz w:val="24"/>
                <w:szCs w:val="24"/>
                <w:lang w:val="en-US"/>
              </w:rPr>
              <w:t>t can generate large amounts of revenue. If you’re able to attract a decent audience size, income can add up quickly.</w:t>
            </w:r>
          </w:p>
          <w:p w14:paraId="7CEB3ABD" w14:textId="4BE31855" w:rsidR="00544A65" w:rsidRDefault="00F05BF8" w:rsidP="004E266A">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It</w:t>
            </w:r>
            <w:r w:rsidR="00544A65">
              <w:rPr>
                <w:rFonts w:ascii="Times New Roman" w:hAnsi="Times New Roman" w:cs="Times New Roman"/>
                <w:sz w:val="24"/>
                <w:szCs w:val="24"/>
                <w:lang w:val="en-US"/>
              </w:rPr>
              <w:t xml:space="preserve"> </w:t>
            </w:r>
            <w:r w:rsidR="00544A65" w:rsidRPr="00544A65">
              <w:rPr>
                <w:rFonts w:ascii="Times New Roman" w:hAnsi="Times New Roman" w:cs="Times New Roman"/>
                <w:sz w:val="24"/>
                <w:szCs w:val="24"/>
                <w:lang w:val="en-US"/>
              </w:rPr>
              <w:t xml:space="preserve">may have a very small target audience, but if they’re willing to pay a premium price for quality video than </w:t>
            </w:r>
            <w:r w:rsidR="004E266A">
              <w:rPr>
                <w:rFonts w:ascii="Times New Roman" w:hAnsi="Times New Roman" w:cs="Times New Roman"/>
                <w:sz w:val="24"/>
                <w:szCs w:val="24"/>
                <w:lang w:val="en-US"/>
              </w:rPr>
              <w:t xml:space="preserve">it </w:t>
            </w:r>
            <w:r w:rsidR="00544A65" w:rsidRPr="00544A65">
              <w:rPr>
                <w:rFonts w:ascii="Times New Roman" w:hAnsi="Times New Roman" w:cs="Times New Roman"/>
                <w:sz w:val="24"/>
                <w:szCs w:val="24"/>
                <w:lang w:val="en-US"/>
              </w:rPr>
              <w:t>still coming out ahead.</w:t>
            </w:r>
          </w:p>
        </w:tc>
        <w:tc>
          <w:tcPr>
            <w:tcW w:w="2991" w:type="dxa"/>
          </w:tcPr>
          <w:p w14:paraId="264D454A" w14:textId="77777777" w:rsidR="001D4443" w:rsidRDefault="00544A65" w:rsidP="00544A65">
            <w:pPr>
              <w:pStyle w:val="ListParagraph"/>
              <w:numPr>
                <w:ilvl w:val="0"/>
                <w:numId w:val="22"/>
              </w:numPr>
              <w:rPr>
                <w:rFonts w:ascii="Times New Roman" w:hAnsi="Times New Roman" w:cs="Times New Roman"/>
                <w:sz w:val="24"/>
                <w:szCs w:val="24"/>
                <w:lang w:val="en-US"/>
              </w:rPr>
            </w:pPr>
            <w:r w:rsidRPr="00544A65">
              <w:rPr>
                <w:rFonts w:ascii="Times New Roman" w:hAnsi="Times New Roman" w:cs="Times New Roman"/>
                <w:sz w:val="24"/>
                <w:szCs w:val="24"/>
                <w:lang w:val="en-US"/>
              </w:rPr>
              <w:t>they’re not making a long-term commitment to your brand</w:t>
            </w:r>
            <w:r>
              <w:rPr>
                <w:rFonts w:ascii="Times New Roman" w:hAnsi="Times New Roman" w:cs="Times New Roman"/>
                <w:sz w:val="24"/>
                <w:szCs w:val="24"/>
                <w:lang w:val="en-US"/>
              </w:rPr>
              <w:t>.</w:t>
            </w:r>
            <w:r>
              <w:t xml:space="preserve"> </w:t>
            </w:r>
            <w:r w:rsidRPr="00544A65">
              <w:rPr>
                <w:rFonts w:ascii="Times New Roman" w:hAnsi="Times New Roman" w:cs="Times New Roman"/>
                <w:sz w:val="24"/>
                <w:szCs w:val="24"/>
                <w:lang w:val="en-US"/>
              </w:rPr>
              <w:t>They may simply watch once and then leave. That means it’s up to you to turn them into long term customers.</w:t>
            </w:r>
          </w:p>
          <w:p w14:paraId="7FE4AFC5" w14:textId="77777777" w:rsidR="00FF6EF6" w:rsidRDefault="00CD682A" w:rsidP="00544A65">
            <w:pPr>
              <w:pStyle w:val="ListParagraph"/>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Company is difficult to predict revenue because customer buy the product on their schedule.</w:t>
            </w:r>
          </w:p>
          <w:p w14:paraId="4B764712" w14:textId="77777777" w:rsidR="004965FC" w:rsidRDefault="004965FC" w:rsidP="004965FC">
            <w:pPr>
              <w:rPr>
                <w:rFonts w:ascii="Times New Roman" w:hAnsi="Times New Roman" w:cs="Times New Roman"/>
                <w:sz w:val="24"/>
                <w:szCs w:val="24"/>
                <w:lang w:val="en-US"/>
              </w:rPr>
            </w:pPr>
          </w:p>
          <w:p w14:paraId="67395A85" w14:textId="4FA6C23C" w:rsidR="004965FC" w:rsidRPr="004965FC" w:rsidRDefault="004965FC" w:rsidP="004965FC">
            <w:pPr>
              <w:rPr>
                <w:rFonts w:ascii="Times New Roman" w:hAnsi="Times New Roman" w:cs="Times New Roman"/>
                <w:sz w:val="24"/>
                <w:szCs w:val="24"/>
                <w:lang w:val="en-US"/>
              </w:rPr>
            </w:pPr>
          </w:p>
        </w:tc>
      </w:tr>
      <w:tr w:rsidR="001D4443" w14:paraId="3E4767E2" w14:textId="77777777" w:rsidTr="00870AF6">
        <w:tc>
          <w:tcPr>
            <w:tcW w:w="2065" w:type="dxa"/>
          </w:tcPr>
          <w:p w14:paraId="614CB25A" w14:textId="75D3E93B" w:rsidR="001D4443" w:rsidRDefault="001D4443" w:rsidP="001D4443">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Freemium</w:t>
            </w:r>
          </w:p>
        </w:tc>
        <w:tc>
          <w:tcPr>
            <w:tcW w:w="2880" w:type="dxa"/>
          </w:tcPr>
          <w:p w14:paraId="66B5C8DB" w14:textId="60931BC1" w:rsidR="00870AF6" w:rsidRDefault="00870AF6" w:rsidP="00870AF6">
            <w:pPr>
              <w:pStyle w:val="ListParagraph"/>
              <w:numPr>
                <w:ilvl w:val="0"/>
                <w:numId w:val="23"/>
              </w:numPr>
              <w:rPr>
                <w:rFonts w:ascii="Times New Roman" w:hAnsi="Times New Roman" w:cs="Times New Roman"/>
                <w:sz w:val="24"/>
                <w:szCs w:val="24"/>
                <w:lang w:val="en-US"/>
              </w:rPr>
            </w:pPr>
            <w:r>
              <w:rPr>
                <w:rFonts w:ascii="Times New Roman" w:hAnsi="Times New Roman" w:cs="Times New Roman"/>
                <w:sz w:val="24"/>
                <w:szCs w:val="24"/>
                <w:lang w:val="en-US"/>
              </w:rPr>
              <w:t xml:space="preserve">Company </w:t>
            </w:r>
            <w:r w:rsidRPr="00870AF6">
              <w:rPr>
                <w:rFonts w:ascii="Times New Roman" w:hAnsi="Times New Roman" w:cs="Times New Roman"/>
                <w:sz w:val="24"/>
                <w:szCs w:val="24"/>
                <w:lang w:val="en-US"/>
              </w:rPr>
              <w:t>can create a captive a</w:t>
            </w:r>
            <w:r>
              <w:rPr>
                <w:rFonts w:ascii="Times New Roman" w:hAnsi="Times New Roman" w:cs="Times New Roman"/>
                <w:sz w:val="24"/>
                <w:szCs w:val="24"/>
                <w:lang w:val="en-US"/>
              </w:rPr>
              <w:t>udience with the right product.</w:t>
            </w:r>
          </w:p>
          <w:p w14:paraId="380FE171" w14:textId="77777777" w:rsidR="001D4443" w:rsidRDefault="00870AF6" w:rsidP="00870AF6">
            <w:pPr>
              <w:pStyle w:val="ListParagraph"/>
              <w:numPr>
                <w:ilvl w:val="0"/>
                <w:numId w:val="23"/>
              </w:numPr>
              <w:rPr>
                <w:rFonts w:ascii="Times New Roman" w:hAnsi="Times New Roman" w:cs="Times New Roman"/>
                <w:sz w:val="24"/>
                <w:szCs w:val="24"/>
                <w:lang w:val="en-US"/>
              </w:rPr>
            </w:pPr>
            <w:r>
              <w:rPr>
                <w:rFonts w:ascii="Times New Roman" w:hAnsi="Times New Roman" w:cs="Times New Roman"/>
                <w:sz w:val="24"/>
                <w:szCs w:val="24"/>
                <w:lang w:val="en-US"/>
              </w:rPr>
              <w:t>P</w:t>
            </w:r>
            <w:r w:rsidRPr="00870AF6">
              <w:rPr>
                <w:rFonts w:ascii="Times New Roman" w:hAnsi="Times New Roman" w:cs="Times New Roman"/>
                <w:sz w:val="24"/>
                <w:szCs w:val="24"/>
                <w:lang w:val="en-US"/>
              </w:rPr>
              <w:t>eople love free things but are willing to pay when they get hooked on your product</w:t>
            </w:r>
            <w:r>
              <w:rPr>
                <w:rFonts w:ascii="Times New Roman" w:hAnsi="Times New Roman" w:cs="Times New Roman"/>
                <w:sz w:val="24"/>
                <w:szCs w:val="24"/>
                <w:lang w:val="en-US"/>
              </w:rPr>
              <w:t>.</w:t>
            </w:r>
          </w:p>
          <w:p w14:paraId="566309D3" w14:textId="5128713D" w:rsidR="00870AF6" w:rsidRDefault="00870AF6" w:rsidP="00870AF6">
            <w:pPr>
              <w:pStyle w:val="ListParagraph"/>
              <w:numPr>
                <w:ilvl w:val="0"/>
                <w:numId w:val="23"/>
              </w:numPr>
              <w:rPr>
                <w:rFonts w:ascii="Times New Roman" w:hAnsi="Times New Roman" w:cs="Times New Roman"/>
                <w:sz w:val="24"/>
                <w:szCs w:val="24"/>
                <w:lang w:val="en-US"/>
              </w:rPr>
            </w:pPr>
            <w:r>
              <w:rPr>
                <w:rFonts w:ascii="Times New Roman" w:hAnsi="Times New Roman" w:cs="Times New Roman"/>
                <w:sz w:val="24"/>
                <w:szCs w:val="24"/>
                <w:lang w:val="en-US"/>
              </w:rPr>
              <w:t xml:space="preserve">Increased brand awareness because they believe the higher the price of a product better will be its quality. </w:t>
            </w:r>
          </w:p>
        </w:tc>
        <w:tc>
          <w:tcPr>
            <w:tcW w:w="2991" w:type="dxa"/>
          </w:tcPr>
          <w:p w14:paraId="48ABE304" w14:textId="328F41BC" w:rsidR="001D4443" w:rsidRDefault="00A935B6" w:rsidP="00A935B6">
            <w:pPr>
              <w:pStyle w:val="ListParagraph"/>
              <w:numPr>
                <w:ilvl w:val="0"/>
                <w:numId w:val="23"/>
              </w:numPr>
              <w:rPr>
                <w:rFonts w:ascii="Times New Roman" w:hAnsi="Times New Roman" w:cs="Times New Roman"/>
                <w:sz w:val="24"/>
                <w:szCs w:val="24"/>
                <w:lang w:val="en-US"/>
              </w:rPr>
            </w:pPr>
            <w:r>
              <w:rPr>
                <w:rFonts w:ascii="Times New Roman" w:hAnsi="Times New Roman" w:cs="Times New Roman"/>
                <w:sz w:val="24"/>
                <w:szCs w:val="24"/>
                <w:lang w:val="en-US"/>
              </w:rPr>
              <w:t>I</w:t>
            </w:r>
            <w:r w:rsidRPr="00A935B6">
              <w:rPr>
                <w:rFonts w:ascii="Times New Roman" w:hAnsi="Times New Roman" w:cs="Times New Roman"/>
                <w:sz w:val="24"/>
                <w:szCs w:val="24"/>
                <w:lang w:val="en-US"/>
              </w:rPr>
              <w:t>t may hard to define the boundary between free and paid access.</w:t>
            </w:r>
          </w:p>
          <w:p w14:paraId="749D9A87" w14:textId="77777777" w:rsidR="00A935B6" w:rsidRDefault="00A935B6" w:rsidP="00A935B6">
            <w:pPr>
              <w:pStyle w:val="ListParagraph"/>
              <w:numPr>
                <w:ilvl w:val="0"/>
                <w:numId w:val="23"/>
              </w:numPr>
              <w:rPr>
                <w:rFonts w:ascii="Times New Roman" w:hAnsi="Times New Roman" w:cs="Times New Roman"/>
                <w:sz w:val="24"/>
                <w:szCs w:val="24"/>
                <w:lang w:val="en-US"/>
              </w:rPr>
            </w:pPr>
            <w:r>
              <w:rPr>
                <w:rFonts w:ascii="Times New Roman" w:hAnsi="Times New Roman" w:cs="Times New Roman"/>
                <w:sz w:val="24"/>
                <w:szCs w:val="24"/>
                <w:lang w:val="en-US"/>
              </w:rPr>
              <w:t>Require more costs to create premium version.</w:t>
            </w:r>
          </w:p>
          <w:p w14:paraId="307CC968" w14:textId="45246B5C" w:rsidR="00A935B6" w:rsidRDefault="00A935B6" w:rsidP="00A935B6">
            <w:pPr>
              <w:pStyle w:val="ListParagraph"/>
              <w:numPr>
                <w:ilvl w:val="0"/>
                <w:numId w:val="23"/>
              </w:numPr>
              <w:rPr>
                <w:rFonts w:ascii="Times New Roman" w:hAnsi="Times New Roman" w:cs="Times New Roman"/>
                <w:sz w:val="24"/>
                <w:szCs w:val="24"/>
                <w:lang w:val="en-US"/>
              </w:rPr>
            </w:pPr>
            <w:r>
              <w:rPr>
                <w:rFonts w:ascii="Times New Roman" w:hAnsi="Times New Roman" w:cs="Times New Roman"/>
                <w:sz w:val="24"/>
                <w:szCs w:val="24"/>
                <w:lang w:val="en-US"/>
              </w:rPr>
              <w:t>Difficult to convert the users to paid customer.</w:t>
            </w:r>
          </w:p>
        </w:tc>
      </w:tr>
      <w:tr w:rsidR="001D4443" w14:paraId="1D2778C8" w14:textId="77777777" w:rsidTr="00870AF6">
        <w:tc>
          <w:tcPr>
            <w:tcW w:w="2065" w:type="dxa"/>
          </w:tcPr>
          <w:p w14:paraId="54691F6B" w14:textId="0A3F07F3" w:rsidR="001D4443" w:rsidRDefault="001D4443" w:rsidP="001D4443">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Subscriber data access for e-mail marketing</w:t>
            </w:r>
          </w:p>
        </w:tc>
        <w:tc>
          <w:tcPr>
            <w:tcW w:w="2880" w:type="dxa"/>
          </w:tcPr>
          <w:p w14:paraId="6BF1BEFF" w14:textId="77777777" w:rsidR="001D4443" w:rsidRDefault="00E07962" w:rsidP="00E07962">
            <w:pPr>
              <w:pStyle w:val="ListParagraph"/>
              <w:numPr>
                <w:ilvl w:val="0"/>
                <w:numId w:val="24"/>
              </w:numPr>
              <w:shd w:val="clear" w:color="auto" w:fill="FFFFFF"/>
              <w:spacing w:before="300" w:after="150"/>
              <w:outlineLvl w:val="2"/>
              <w:rPr>
                <w:rFonts w:ascii="Times New Roman" w:hAnsi="Times New Roman" w:cs="Times New Roman"/>
                <w:sz w:val="24"/>
                <w:szCs w:val="24"/>
                <w:lang w:val="en-US"/>
              </w:rPr>
            </w:pPr>
            <w:r>
              <w:rPr>
                <w:rFonts w:ascii="Times New Roman" w:hAnsi="Times New Roman" w:cs="Times New Roman"/>
                <w:sz w:val="24"/>
                <w:szCs w:val="24"/>
                <w:lang w:val="en-US"/>
              </w:rPr>
              <w:t xml:space="preserve">Cost-effective because sending out the e-mail </w:t>
            </w:r>
            <w:r>
              <w:rPr>
                <w:rFonts w:ascii="Times New Roman" w:hAnsi="Times New Roman" w:cs="Times New Roman"/>
                <w:sz w:val="24"/>
                <w:szCs w:val="24"/>
                <w:lang w:val="en-US"/>
              </w:rPr>
              <w:lastRenderedPageBreak/>
              <w:t>newsletter is very cost effective.</w:t>
            </w:r>
          </w:p>
          <w:p w14:paraId="71258D6C" w14:textId="77777777" w:rsidR="00E07962" w:rsidRPr="00E07962" w:rsidRDefault="00E07962" w:rsidP="00E07962">
            <w:pPr>
              <w:pStyle w:val="ListParagraph"/>
              <w:numPr>
                <w:ilvl w:val="0"/>
                <w:numId w:val="24"/>
              </w:numPr>
              <w:shd w:val="clear" w:color="auto" w:fill="FFFFFF"/>
              <w:spacing w:before="300" w:after="150"/>
              <w:outlineLvl w:val="2"/>
              <w:rPr>
                <w:rFonts w:ascii="Times New Roman" w:hAnsi="Times New Roman" w:cs="Times New Roman"/>
                <w:sz w:val="24"/>
                <w:szCs w:val="24"/>
                <w:lang w:val="en-US"/>
              </w:rPr>
            </w:pPr>
            <w:r w:rsidRPr="00E07962">
              <w:rPr>
                <w:rFonts w:ascii="Times New Roman" w:hAnsi="Times New Roman" w:cs="Times New Roman"/>
                <w:color w:val="000000" w:themeColor="text1"/>
                <w:sz w:val="24"/>
                <w:szCs w:val="24"/>
                <w:lang w:val="en-US"/>
              </w:rPr>
              <w:t xml:space="preserve">Save time because the </w:t>
            </w:r>
            <w:r w:rsidRPr="00E07962">
              <w:rPr>
                <w:rFonts w:ascii="Times New Roman" w:hAnsi="Times New Roman" w:cs="Times New Roman"/>
                <w:color w:val="000000" w:themeColor="text1"/>
                <w:sz w:val="24"/>
                <w:szCs w:val="24"/>
                <w:shd w:val="clear" w:color="auto" w:fill="FFFFFF"/>
              </w:rPr>
              <w:t>create an e-mail newsletter is a lot shorter than creating campaigns for traditional media</w:t>
            </w:r>
            <w:r>
              <w:rPr>
                <w:rFonts w:ascii="Times New Roman" w:hAnsi="Times New Roman" w:cs="Times New Roman"/>
                <w:color w:val="000000" w:themeColor="text1"/>
                <w:sz w:val="24"/>
                <w:szCs w:val="24"/>
                <w:shd w:val="clear" w:color="auto" w:fill="FFFFFF"/>
              </w:rPr>
              <w:t>.</w:t>
            </w:r>
          </w:p>
          <w:p w14:paraId="5FE72F4D" w14:textId="635D60C8" w:rsidR="00E07962" w:rsidRPr="00E07962" w:rsidRDefault="00E07962" w:rsidP="00E07962">
            <w:pPr>
              <w:pStyle w:val="ListParagraph"/>
              <w:numPr>
                <w:ilvl w:val="0"/>
                <w:numId w:val="24"/>
              </w:numPr>
              <w:shd w:val="clear" w:color="auto" w:fill="FFFFFF"/>
              <w:spacing w:before="300" w:after="150"/>
              <w:outlineLvl w:val="2"/>
              <w:rPr>
                <w:rFonts w:ascii="Times New Roman" w:hAnsi="Times New Roman" w:cs="Times New Roman"/>
                <w:sz w:val="24"/>
                <w:szCs w:val="24"/>
                <w:lang w:val="en-US"/>
              </w:rPr>
            </w:pPr>
            <w:r>
              <w:rPr>
                <w:rFonts w:ascii="Times New Roman" w:hAnsi="Times New Roman" w:cs="Times New Roman"/>
                <w:color w:val="000000" w:themeColor="text1"/>
                <w:sz w:val="24"/>
                <w:szCs w:val="24"/>
                <w:lang w:val="en-US"/>
              </w:rPr>
              <w:t>Flexible design of message because it can send plain text, graphics or attach files.</w:t>
            </w:r>
          </w:p>
        </w:tc>
        <w:tc>
          <w:tcPr>
            <w:tcW w:w="2991" w:type="dxa"/>
          </w:tcPr>
          <w:p w14:paraId="745EADDB" w14:textId="77777777" w:rsidR="001D4443" w:rsidRDefault="00E07962" w:rsidP="00E07962">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Design problems of message may rise up due to different </w:t>
            </w:r>
            <w:r>
              <w:rPr>
                <w:rFonts w:ascii="Times New Roman" w:hAnsi="Times New Roman" w:cs="Times New Roman"/>
                <w:sz w:val="24"/>
                <w:szCs w:val="24"/>
                <w:lang w:val="en-US"/>
              </w:rPr>
              <w:lastRenderedPageBreak/>
              <w:t>devices and email providers.</w:t>
            </w:r>
          </w:p>
          <w:p w14:paraId="430E783C" w14:textId="0B2B48FC" w:rsidR="00E07962" w:rsidRDefault="00E07962" w:rsidP="00E07962">
            <w:pPr>
              <w:pStyle w:val="ListParagraph"/>
              <w:numPr>
                <w:ilvl w:val="0"/>
                <w:numId w:val="24"/>
              </w:numPr>
              <w:rPr>
                <w:rFonts w:ascii="Times New Roman" w:hAnsi="Times New Roman" w:cs="Times New Roman"/>
                <w:sz w:val="24"/>
                <w:szCs w:val="24"/>
                <w:lang w:val="en-US"/>
              </w:rPr>
            </w:pPr>
            <w:r w:rsidRPr="00E07962">
              <w:rPr>
                <w:rFonts w:ascii="Times New Roman" w:hAnsi="Times New Roman" w:cs="Times New Roman"/>
                <w:sz w:val="24"/>
                <w:szCs w:val="24"/>
                <w:lang w:val="en-US"/>
              </w:rPr>
              <w:t>Being branded as a spammer can occur if you send emails too often with content that doesn't add value to your audience.</w:t>
            </w:r>
          </w:p>
        </w:tc>
      </w:tr>
    </w:tbl>
    <w:p w14:paraId="3CC7B13F" w14:textId="77777777" w:rsidR="001D4443" w:rsidRPr="00AE4A20" w:rsidRDefault="001D4443" w:rsidP="001D4443">
      <w:pPr>
        <w:pStyle w:val="ListParagraph"/>
        <w:ind w:left="1080"/>
        <w:rPr>
          <w:rFonts w:ascii="Times New Roman" w:hAnsi="Times New Roman" w:cs="Times New Roman"/>
          <w:sz w:val="24"/>
          <w:szCs w:val="24"/>
          <w:lang w:val="en-US"/>
        </w:rPr>
      </w:pPr>
    </w:p>
    <w:p w14:paraId="5394854B" w14:textId="77777777" w:rsidR="008058FF" w:rsidRPr="008058FF" w:rsidRDefault="00340410" w:rsidP="008058FF">
      <w:pPr>
        <w:pStyle w:val="ListParagraph"/>
        <w:numPr>
          <w:ilvl w:val="0"/>
          <w:numId w:val="2"/>
        </w:numPr>
        <w:rPr>
          <w:rFonts w:ascii="Times New Roman" w:hAnsi="Times New Roman" w:cs="Times New Roman"/>
          <w:sz w:val="24"/>
          <w:szCs w:val="24"/>
          <w:lang w:val="en-US"/>
        </w:rPr>
      </w:pPr>
      <w:r w:rsidRPr="00AE4A20">
        <w:rPr>
          <w:rFonts w:ascii="Times New Roman" w:hAnsi="Times New Roman" w:cs="Times New Roman"/>
          <w:sz w:val="24"/>
          <w:szCs w:val="24"/>
        </w:rPr>
        <w:t xml:space="preserve">Based on the comparison result on 3 (b), recommend the most suitable online revenue model to </w:t>
      </w:r>
      <w:proofErr w:type="spellStart"/>
      <w:r w:rsidRPr="00AE4A20">
        <w:rPr>
          <w:rFonts w:ascii="Times New Roman" w:hAnsi="Times New Roman" w:cs="Times New Roman"/>
          <w:sz w:val="24"/>
          <w:szCs w:val="24"/>
        </w:rPr>
        <w:t>Dr.</w:t>
      </w:r>
      <w:proofErr w:type="spellEnd"/>
      <w:r w:rsidRPr="00AE4A20">
        <w:rPr>
          <w:rFonts w:ascii="Times New Roman" w:hAnsi="Times New Roman" w:cs="Times New Roman"/>
          <w:sz w:val="24"/>
          <w:szCs w:val="24"/>
        </w:rPr>
        <w:t xml:space="preserve"> </w:t>
      </w:r>
      <w:proofErr w:type="spellStart"/>
      <w:r w:rsidRPr="00AE4A20">
        <w:rPr>
          <w:rFonts w:ascii="Times New Roman" w:hAnsi="Times New Roman" w:cs="Times New Roman"/>
          <w:sz w:val="24"/>
          <w:szCs w:val="24"/>
        </w:rPr>
        <w:t>Mahaletchumy</w:t>
      </w:r>
      <w:proofErr w:type="spellEnd"/>
      <w:r w:rsidRPr="00AE4A20">
        <w:rPr>
          <w:rFonts w:ascii="Times New Roman" w:hAnsi="Times New Roman" w:cs="Times New Roman"/>
          <w:sz w:val="24"/>
          <w:szCs w:val="24"/>
        </w:rPr>
        <w:t>. (1 marks)</w:t>
      </w:r>
    </w:p>
    <w:p w14:paraId="37E83EBF" w14:textId="4658B13F" w:rsidR="00B375ED" w:rsidRPr="008058FF" w:rsidRDefault="00095FDD" w:rsidP="008058FF">
      <w:pPr>
        <w:pStyle w:val="ListParagraph"/>
        <w:numPr>
          <w:ilvl w:val="1"/>
          <w:numId w:val="26"/>
        </w:numPr>
        <w:rPr>
          <w:rFonts w:ascii="Times New Roman" w:hAnsi="Times New Roman" w:cs="Times New Roman"/>
          <w:sz w:val="24"/>
          <w:szCs w:val="24"/>
          <w:lang w:val="en-US"/>
        </w:rPr>
      </w:pPr>
      <w:r w:rsidRPr="008058FF">
        <w:rPr>
          <w:rFonts w:ascii="Times New Roman" w:hAnsi="Times New Roman" w:cs="Times New Roman"/>
          <w:sz w:val="24"/>
          <w:szCs w:val="24"/>
          <w:lang w:val="en-US"/>
        </w:rPr>
        <w:t>Revenue from the subscription access to content</w:t>
      </w:r>
    </w:p>
    <w:p w14:paraId="52EDF5A8" w14:textId="3BA52505" w:rsidR="00340410" w:rsidRPr="00AE4A20" w:rsidRDefault="00340410" w:rsidP="00340410">
      <w:pPr>
        <w:ind w:left="720"/>
        <w:jc w:val="right"/>
        <w:rPr>
          <w:rFonts w:ascii="Times New Roman" w:hAnsi="Times New Roman" w:cs="Times New Roman"/>
          <w:sz w:val="24"/>
          <w:szCs w:val="24"/>
          <w:lang w:val="en-US"/>
        </w:rPr>
      </w:pPr>
      <w:r w:rsidRPr="00AE4A20">
        <w:rPr>
          <w:rFonts w:ascii="Times New Roman" w:hAnsi="Times New Roman" w:cs="Times New Roman"/>
          <w:sz w:val="24"/>
          <w:szCs w:val="24"/>
          <w:lang w:val="en-US"/>
        </w:rPr>
        <w:t>TOTAL: 25 marks</w:t>
      </w:r>
    </w:p>
    <w:p w14:paraId="3C6184D8" w14:textId="26002840" w:rsidR="00340410" w:rsidRPr="00AE4A20" w:rsidRDefault="00123813" w:rsidP="0012381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6A2706A" w14:textId="7ED06FEC" w:rsidR="00340410" w:rsidRPr="00AE4A20" w:rsidRDefault="00AE4A20" w:rsidP="00340410">
      <w:pPr>
        <w:pStyle w:val="ListParagraph"/>
        <w:numPr>
          <w:ilvl w:val="0"/>
          <w:numId w:val="1"/>
        </w:numPr>
        <w:rPr>
          <w:rFonts w:ascii="Times New Roman" w:hAnsi="Times New Roman" w:cs="Times New Roman"/>
          <w:sz w:val="24"/>
          <w:szCs w:val="24"/>
          <w:lang w:val="en-US"/>
        </w:rPr>
      </w:pPr>
      <w:r w:rsidRPr="00AE4A20">
        <w:rPr>
          <w:rFonts w:ascii="Times New Roman" w:hAnsi="Times New Roman" w:cs="Times New Roman"/>
          <w:sz w:val="24"/>
          <w:szCs w:val="24"/>
          <w:lang w:val="en-US"/>
        </w:rPr>
        <w:lastRenderedPageBreak/>
        <w:t>The 6Cs of customer motivation are content, customization, comm</w:t>
      </w:r>
      <w:r w:rsidR="00DD008C">
        <w:rPr>
          <w:rFonts w:ascii="Times New Roman" w:hAnsi="Times New Roman" w:cs="Times New Roman"/>
          <w:sz w:val="24"/>
          <w:szCs w:val="24"/>
          <w:lang w:val="en-US"/>
        </w:rPr>
        <w:t xml:space="preserve">unity, convenience, choice and </w:t>
      </w:r>
      <w:r w:rsidRPr="00AE4A20">
        <w:rPr>
          <w:rFonts w:ascii="Times New Roman" w:hAnsi="Times New Roman" w:cs="Times New Roman"/>
          <w:sz w:val="24"/>
          <w:szCs w:val="24"/>
          <w:lang w:val="en-US"/>
        </w:rPr>
        <w:t xml:space="preserve">cost reduction. Analyses the Malaysians’ buying motivation changes during Movement Control Order (MCO) by using FIVE (5) ‘C’ from the 6Cs of customer motivation. </w:t>
      </w:r>
    </w:p>
    <w:p w14:paraId="1D4389B0" w14:textId="416E3935" w:rsidR="00AE4A20" w:rsidRPr="00AE4A20" w:rsidRDefault="00AE4A20" w:rsidP="00AE4A20">
      <w:pPr>
        <w:pStyle w:val="ListParagraph"/>
        <w:jc w:val="center"/>
        <w:rPr>
          <w:rFonts w:ascii="Times New Roman" w:hAnsi="Times New Roman" w:cs="Times New Roman"/>
          <w:sz w:val="24"/>
          <w:szCs w:val="24"/>
          <w:lang w:val="en-US"/>
        </w:rPr>
      </w:pPr>
      <w:r w:rsidRPr="00AE4A20">
        <w:rPr>
          <w:rFonts w:ascii="Times New Roman" w:hAnsi="Times New Roman" w:cs="Times New Roman"/>
          <w:noProof/>
          <w:sz w:val="24"/>
          <w:szCs w:val="24"/>
        </w:rPr>
        <w:drawing>
          <wp:inline distT="0" distB="0" distL="0" distR="0" wp14:anchorId="61D679A6" wp14:editId="5A026FD3">
            <wp:extent cx="1272893" cy="2529840"/>
            <wp:effectExtent l="0" t="0" r="3810" b="3810"/>
            <wp:docPr id="7" name="Picture 7" descr="No Buy Year: April Update - Figuringgi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Buy Year: April Update - Figuringgitou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94072" cy="2571932"/>
                    </a:xfrm>
                    <a:prstGeom prst="rect">
                      <a:avLst/>
                    </a:prstGeom>
                    <a:noFill/>
                    <a:ln>
                      <a:noFill/>
                    </a:ln>
                  </pic:spPr>
                </pic:pic>
              </a:graphicData>
            </a:graphic>
          </wp:inline>
        </w:drawing>
      </w:r>
    </w:p>
    <w:p w14:paraId="3C956C76" w14:textId="604DBFDD" w:rsidR="00AE4A20" w:rsidRDefault="00AE4A20" w:rsidP="00AE4A20">
      <w:pPr>
        <w:pStyle w:val="ListParagraph"/>
        <w:rPr>
          <w:rStyle w:val="Hyperlink"/>
          <w:rFonts w:ascii="Times New Roman" w:hAnsi="Times New Roman" w:cs="Times New Roman"/>
          <w:sz w:val="24"/>
          <w:szCs w:val="24"/>
          <w:lang w:val="en-US"/>
        </w:rPr>
      </w:pPr>
      <w:r w:rsidRPr="00AE4A20">
        <w:rPr>
          <w:rFonts w:ascii="Times New Roman" w:hAnsi="Times New Roman" w:cs="Times New Roman"/>
          <w:sz w:val="24"/>
          <w:szCs w:val="24"/>
          <w:lang w:val="en-US"/>
        </w:rPr>
        <w:t xml:space="preserve">Image credit: </w:t>
      </w:r>
      <w:hyperlink r:id="rId65" w:history="1">
        <w:r w:rsidRPr="00AE4A20">
          <w:rPr>
            <w:rStyle w:val="Hyperlink"/>
            <w:rFonts w:ascii="Times New Roman" w:hAnsi="Times New Roman" w:cs="Times New Roman"/>
            <w:sz w:val="24"/>
            <w:szCs w:val="24"/>
            <w:lang w:val="en-US"/>
          </w:rPr>
          <w:t>https://janio.asia/wp-content/uploads/2020/04/COVID-19s-Impact-on-Malaysias-eCommerce-Market-Infographic-2--515x1024.jpg</w:t>
        </w:r>
      </w:hyperlink>
    </w:p>
    <w:p w14:paraId="1B7A76BE" w14:textId="7415401D" w:rsidR="00BD621A" w:rsidRDefault="00BD621A" w:rsidP="00BD621A">
      <w:pPr>
        <w:pStyle w:val="Caption"/>
        <w:keepNext/>
      </w:pPr>
    </w:p>
    <w:tbl>
      <w:tblPr>
        <w:tblStyle w:val="TableGrid"/>
        <w:tblW w:w="0" w:type="auto"/>
        <w:tblInd w:w="720" w:type="dxa"/>
        <w:tblLook w:val="04A0" w:firstRow="1" w:lastRow="0" w:firstColumn="1" w:lastColumn="0" w:noHBand="0" w:noVBand="1"/>
      </w:tblPr>
      <w:tblGrid>
        <w:gridCol w:w="1841"/>
        <w:gridCol w:w="6455"/>
      </w:tblGrid>
      <w:tr w:rsidR="007F1DB3" w14:paraId="7F95C652" w14:textId="77777777" w:rsidTr="00251096">
        <w:tc>
          <w:tcPr>
            <w:tcW w:w="1841" w:type="dxa"/>
          </w:tcPr>
          <w:p w14:paraId="1A773BD8" w14:textId="5634B95F" w:rsidR="00851B95" w:rsidRDefault="00851B95" w:rsidP="00AE4A20">
            <w:pPr>
              <w:pStyle w:val="ListParagraph"/>
              <w:ind w:left="0"/>
              <w:rPr>
                <w:rFonts w:ascii="Times New Roman" w:hAnsi="Times New Roman" w:cs="Times New Roman"/>
                <w:sz w:val="24"/>
                <w:szCs w:val="24"/>
                <w:lang w:val="en-US"/>
              </w:rPr>
            </w:pPr>
            <w:r>
              <w:rPr>
                <w:rFonts w:ascii="Times New Roman" w:hAnsi="Times New Roman" w:cs="Times New Roman" w:hint="eastAsia"/>
                <w:sz w:val="24"/>
                <w:szCs w:val="24"/>
                <w:lang w:val="en-US"/>
              </w:rPr>
              <w:t>Criteria</w:t>
            </w:r>
          </w:p>
        </w:tc>
        <w:tc>
          <w:tcPr>
            <w:tcW w:w="6455" w:type="dxa"/>
          </w:tcPr>
          <w:p w14:paraId="6B3F89C9" w14:textId="14463A79" w:rsidR="00851B95" w:rsidRDefault="00851B95" w:rsidP="00AE4A20">
            <w:pPr>
              <w:pStyle w:val="ListParagraph"/>
              <w:ind w:left="0"/>
              <w:rPr>
                <w:rFonts w:ascii="Times New Roman" w:hAnsi="Times New Roman" w:cs="Times New Roman"/>
                <w:sz w:val="24"/>
                <w:szCs w:val="24"/>
                <w:lang w:val="en-US"/>
              </w:rPr>
            </w:pPr>
            <w:r>
              <w:rPr>
                <w:rFonts w:ascii="Times New Roman" w:hAnsi="Times New Roman" w:cs="Times New Roman" w:hint="eastAsia"/>
                <w:sz w:val="24"/>
                <w:szCs w:val="24"/>
                <w:lang w:val="en-US"/>
              </w:rPr>
              <w:t>Explanation</w:t>
            </w:r>
          </w:p>
        </w:tc>
      </w:tr>
      <w:tr w:rsidR="007F1DB3" w14:paraId="117417AF" w14:textId="77777777" w:rsidTr="00251096">
        <w:tc>
          <w:tcPr>
            <w:tcW w:w="1841" w:type="dxa"/>
          </w:tcPr>
          <w:p w14:paraId="2FE643FB" w14:textId="3D291478" w:rsidR="00851B95" w:rsidRDefault="00851B95" w:rsidP="00AE4A20">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Content</w:t>
            </w:r>
          </w:p>
        </w:tc>
        <w:tc>
          <w:tcPr>
            <w:tcW w:w="6455" w:type="dxa"/>
          </w:tcPr>
          <w:p w14:paraId="3D4BCFAA" w14:textId="77777777" w:rsidR="00154CB2" w:rsidRDefault="00154CB2" w:rsidP="00154CB2">
            <w:pPr>
              <w:pStyle w:val="ListParagraph"/>
              <w:numPr>
                <w:ilvl w:val="0"/>
                <w:numId w:val="25"/>
              </w:numPr>
              <w:ind w:right="480"/>
              <w:rPr>
                <w:rFonts w:ascii="Times New Roman" w:hAnsi="Times New Roman" w:cs="Times New Roman"/>
                <w:sz w:val="24"/>
                <w:szCs w:val="24"/>
                <w:lang w:val="en-US"/>
              </w:rPr>
            </w:pPr>
            <w:r w:rsidRPr="00154CB2">
              <w:rPr>
                <w:rFonts w:ascii="Times New Roman" w:hAnsi="Times New Roman" w:cs="Times New Roman"/>
                <w:sz w:val="24"/>
                <w:szCs w:val="24"/>
                <w:lang w:val="en-US"/>
              </w:rPr>
              <w:t>During the Movement Control Order (MCO), businesses and stores deemed non-essential were ordered to suspend operations.</w:t>
            </w:r>
          </w:p>
          <w:p w14:paraId="66033A7D" w14:textId="5FB37B95" w:rsidR="006502CA" w:rsidRDefault="006502CA" w:rsidP="00154CB2">
            <w:pPr>
              <w:pStyle w:val="ListParagraph"/>
              <w:numPr>
                <w:ilvl w:val="0"/>
                <w:numId w:val="25"/>
              </w:numPr>
              <w:ind w:right="480"/>
              <w:rPr>
                <w:rFonts w:ascii="Times New Roman" w:hAnsi="Times New Roman" w:cs="Times New Roman"/>
                <w:sz w:val="24"/>
                <w:szCs w:val="24"/>
                <w:lang w:val="en-US"/>
              </w:rPr>
            </w:pPr>
            <w:r w:rsidRPr="00484DE8">
              <w:rPr>
                <w:rFonts w:ascii="Times New Roman" w:hAnsi="Times New Roman" w:cs="Times New Roman"/>
                <w:sz w:val="24"/>
                <w:szCs w:val="24"/>
                <w:lang w:val="en-US"/>
              </w:rPr>
              <w:t>Various rules for social distancing have also been implemented, such as only allowing one person per household to leave the house for matters such as grocery shopping and closing roads in various parts of the country to limit movement.</w:t>
            </w:r>
            <w:sdt>
              <w:sdtPr>
                <w:rPr>
                  <w:rFonts w:ascii="Times New Roman" w:hAnsi="Times New Roman" w:cs="Times New Roman"/>
                  <w:sz w:val="24"/>
                  <w:szCs w:val="24"/>
                  <w:lang w:val="en-US"/>
                </w:rPr>
                <w:id w:val="792250176"/>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rPr>
                  <w:instrText xml:space="preserve"> CITATION Jan20 \l 17417 </w:instrText>
                </w:r>
                <w:r>
                  <w:rPr>
                    <w:rFonts w:ascii="Times New Roman" w:hAnsi="Times New Roman" w:cs="Times New Roman"/>
                    <w:sz w:val="24"/>
                    <w:szCs w:val="24"/>
                    <w:lang w:val="en-US"/>
                  </w:rPr>
                  <w:fldChar w:fldCharType="separate"/>
                </w:r>
                <w:r>
                  <w:rPr>
                    <w:rFonts w:ascii="Times New Roman" w:hAnsi="Times New Roman" w:cs="Times New Roman"/>
                    <w:noProof/>
                    <w:sz w:val="24"/>
                    <w:szCs w:val="24"/>
                  </w:rPr>
                  <w:t xml:space="preserve"> </w:t>
                </w:r>
                <w:r w:rsidRPr="00484DE8">
                  <w:rPr>
                    <w:rFonts w:ascii="Times New Roman" w:hAnsi="Times New Roman" w:cs="Times New Roman"/>
                    <w:noProof/>
                    <w:sz w:val="24"/>
                    <w:szCs w:val="24"/>
                  </w:rPr>
                  <w:t>(Janio, 2020)</w:t>
                </w:r>
                <w:r>
                  <w:rPr>
                    <w:rFonts w:ascii="Times New Roman" w:hAnsi="Times New Roman" w:cs="Times New Roman"/>
                    <w:sz w:val="24"/>
                    <w:szCs w:val="24"/>
                    <w:lang w:val="en-US"/>
                  </w:rPr>
                  <w:fldChar w:fldCharType="end"/>
                </w:r>
              </w:sdtContent>
            </w:sdt>
          </w:p>
          <w:p w14:paraId="0398FB2B" w14:textId="370790FB" w:rsidR="00385E0A" w:rsidRPr="00825B5D" w:rsidRDefault="00385E0A" w:rsidP="00385E0A">
            <w:pPr>
              <w:pStyle w:val="ListParagraph"/>
              <w:numPr>
                <w:ilvl w:val="0"/>
                <w:numId w:val="25"/>
              </w:numPr>
              <w:ind w:right="480"/>
              <w:rPr>
                <w:rFonts w:ascii="Times New Roman" w:hAnsi="Times New Roman" w:cs="Times New Roman"/>
                <w:sz w:val="24"/>
                <w:szCs w:val="24"/>
                <w:lang w:val="en-US"/>
              </w:rPr>
            </w:pPr>
            <w:r w:rsidRPr="00385E0A">
              <w:rPr>
                <w:rFonts w:ascii="Times New Roman" w:hAnsi="Times New Roman" w:cs="Times New Roman"/>
                <w:sz w:val="24"/>
                <w:szCs w:val="24"/>
                <w:lang w:val="en-US"/>
              </w:rPr>
              <w:t>MCO has led to a lot of online shopping.</w:t>
            </w:r>
          </w:p>
          <w:p w14:paraId="65F72B21" w14:textId="0E54CB2D" w:rsidR="00851B95" w:rsidRDefault="00E609B5" w:rsidP="006502CA">
            <w:pPr>
              <w:pStyle w:val="ListParagraph"/>
              <w:numPr>
                <w:ilvl w:val="0"/>
                <w:numId w:val="25"/>
              </w:numPr>
              <w:rPr>
                <w:rFonts w:ascii="Times New Roman" w:hAnsi="Times New Roman" w:cs="Times New Roman"/>
                <w:sz w:val="24"/>
                <w:szCs w:val="24"/>
                <w:lang w:val="en-US"/>
              </w:rPr>
            </w:pPr>
            <w:r w:rsidRPr="00E609B5">
              <w:rPr>
                <w:rFonts w:ascii="Times New Roman" w:hAnsi="Times New Roman" w:cs="Times New Roman"/>
                <w:sz w:val="24"/>
                <w:szCs w:val="24"/>
                <w:lang w:val="en-US"/>
              </w:rPr>
              <w:t>60% of respondents mentioned that they have been making more purchases online compared to pre-COVID levels.</w:t>
            </w:r>
          </w:p>
          <w:p w14:paraId="2FCAC854" w14:textId="1CD63723" w:rsidR="00B86EAA" w:rsidRPr="0026112E" w:rsidRDefault="005D74B2" w:rsidP="0026112E">
            <w:pPr>
              <w:pStyle w:val="ListParagraph"/>
              <w:numPr>
                <w:ilvl w:val="0"/>
                <w:numId w:val="25"/>
              </w:numPr>
              <w:rPr>
                <w:rFonts w:ascii="Times New Roman" w:hAnsi="Times New Roman" w:cs="Times New Roman"/>
                <w:sz w:val="24"/>
                <w:szCs w:val="24"/>
                <w:lang w:val="en-US"/>
              </w:rPr>
            </w:pPr>
            <w:proofErr w:type="spellStart"/>
            <w:r w:rsidRPr="005D74B2">
              <w:rPr>
                <w:rFonts w:ascii="Times New Roman" w:hAnsi="Times New Roman" w:cs="Times New Roman"/>
                <w:sz w:val="24"/>
                <w:szCs w:val="24"/>
                <w:lang w:val="en-US"/>
              </w:rPr>
              <w:t>Vase.ai’s</w:t>
            </w:r>
            <w:proofErr w:type="spellEnd"/>
            <w:r w:rsidRPr="005D74B2">
              <w:rPr>
                <w:rFonts w:ascii="Times New Roman" w:hAnsi="Times New Roman" w:cs="Times New Roman"/>
                <w:sz w:val="24"/>
                <w:szCs w:val="24"/>
                <w:lang w:val="en-US"/>
              </w:rPr>
              <w:t xml:space="preserve"> study showed that popular online grocery stor</w:t>
            </w:r>
            <w:r w:rsidR="00756AC1">
              <w:rPr>
                <w:rFonts w:ascii="Times New Roman" w:hAnsi="Times New Roman" w:cs="Times New Roman"/>
                <w:sz w:val="24"/>
                <w:szCs w:val="24"/>
                <w:lang w:val="en-US"/>
              </w:rPr>
              <w:t>es included Tesco Online and My</w:t>
            </w:r>
            <w:r w:rsidR="00756AC1">
              <w:rPr>
                <w:rFonts w:ascii="Times New Roman" w:hAnsi="Times New Roman" w:cs="Times New Roman" w:hint="eastAsia"/>
                <w:sz w:val="24"/>
                <w:szCs w:val="24"/>
                <w:lang w:val="en-US"/>
              </w:rPr>
              <w:t>-D</w:t>
            </w:r>
            <w:r w:rsidRPr="005D74B2">
              <w:rPr>
                <w:rFonts w:ascii="Times New Roman" w:hAnsi="Times New Roman" w:cs="Times New Roman"/>
                <w:sz w:val="24"/>
                <w:szCs w:val="24"/>
                <w:lang w:val="en-US"/>
              </w:rPr>
              <w:t>in Online.</w:t>
            </w:r>
          </w:p>
        </w:tc>
      </w:tr>
      <w:tr w:rsidR="007F1DB3" w14:paraId="19CAFB8E" w14:textId="77777777" w:rsidTr="00251096">
        <w:tc>
          <w:tcPr>
            <w:tcW w:w="1841" w:type="dxa"/>
          </w:tcPr>
          <w:p w14:paraId="2DBD4DE5" w14:textId="421499DF" w:rsidR="00851B95" w:rsidRDefault="00851B95" w:rsidP="00AE4A20">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w:t>
            </w:r>
            <w:r w:rsidRPr="00851B95">
              <w:rPr>
                <w:rFonts w:ascii="Times New Roman" w:hAnsi="Times New Roman" w:cs="Times New Roman"/>
                <w:sz w:val="24"/>
                <w:szCs w:val="24"/>
                <w:lang w:val="en-US"/>
              </w:rPr>
              <w:t>ustomization</w:t>
            </w:r>
          </w:p>
        </w:tc>
        <w:tc>
          <w:tcPr>
            <w:tcW w:w="6455" w:type="dxa"/>
          </w:tcPr>
          <w:p w14:paraId="2424DD5D" w14:textId="77777777" w:rsidR="00851B95" w:rsidRDefault="000A7E2A" w:rsidP="000A7E2A">
            <w:pPr>
              <w:pStyle w:val="ListParagraph"/>
              <w:numPr>
                <w:ilvl w:val="1"/>
                <w:numId w:val="26"/>
              </w:numPr>
              <w:rPr>
                <w:rFonts w:ascii="Times New Roman" w:hAnsi="Times New Roman" w:cs="Times New Roman"/>
                <w:sz w:val="24"/>
                <w:szCs w:val="24"/>
                <w:lang w:val="en-US"/>
              </w:rPr>
            </w:pPr>
            <w:r w:rsidRPr="000A7E2A">
              <w:rPr>
                <w:rFonts w:ascii="Times New Roman" w:hAnsi="Times New Roman" w:cs="Times New Roman"/>
                <w:sz w:val="24"/>
                <w:szCs w:val="24"/>
                <w:lang w:val="en-US"/>
              </w:rPr>
              <w:t>People need to maintain a distance of 1 meter during the MCO outdoors.</w:t>
            </w:r>
          </w:p>
          <w:p w14:paraId="2C40D70C" w14:textId="77777777" w:rsidR="000A7E2A" w:rsidRDefault="000A7E2A" w:rsidP="000A7E2A">
            <w:pPr>
              <w:pStyle w:val="ListParagraph"/>
              <w:numPr>
                <w:ilvl w:val="1"/>
                <w:numId w:val="26"/>
              </w:numPr>
              <w:rPr>
                <w:rFonts w:ascii="Times New Roman" w:hAnsi="Times New Roman" w:cs="Times New Roman"/>
                <w:sz w:val="24"/>
                <w:szCs w:val="24"/>
                <w:lang w:val="en-US"/>
              </w:rPr>
            </w:pPr>
            <w:r w:rsidRPr="000A7E2A">
              <w:rPr>
                <w:rFonts w:ascii="Times New Roman" w:hAnsi="Times New Roman" w:cs="Times New Roman"/>
                <w:sz w:val="24"/>
                <w:szCs w:val="24"/>
                <w:lang w:val="en-US"/>
              </w:rPr>
              <w:t>People must wear masks when going out.</w:t>
            </w:r>
          </w:p>
          <w:p w14:paraId="44ADE406" w14:textId="6E2042F3" w:rsidR="000A7E2A" w:rsidRPr="000A7E2A" w:rsidRDefault="000A7E2A" w:rsidP="000A7E2A">
            <w:pPr>
              <w:pStyle w:val="ListParagraph"/>
              <w:numPr>
                <w:ilvl w:val="1"/>
                <w:numId w:val="26"/>
              </w:numPr>
              <w:rPr>
                <w:rFonts w:ascii="Times New Roman" w:hAnsi="Times New Roman" w:cs="Times New Roman"/>
                <w:sz w:val="24"/>
                <w:szCs w:val="24"/>
                <w:lang w:val="en-US"/>
              </w:rPr>
            </w:pPr>
            <w:r w:rsidRPr="000A7E2A">
              <w:rPr>
                <w:rFonts w:ascii="Times New Roman" w:hAnsi="Times New Roman" w:cs="Times New Roman"/>
                <w:sz w:val="24"/>
                <w:szCs w:val="24"/>
                <w:lang w:val="en-US"/>
              </w:rPr>
              <w:t>Schools and university begins to have classes online</w:t>
            </w:r>
            <w:r>
              <w:rPr>
                <w:rFonts w:ascii="Times New Roman" w:hAnsi="Times New Roman" w:cs="Times New Roman"/>
                <w:sz w:val="24"/>
                <w:szCs w:val="24"/>
                <w:lang w:val="en-US"/>
              </w:rPr>
              <w:t xml:space="preserve"> </w:t>
            </w:r>
            <w:r w:rsidRPr="000A7E2A">
              <w:rPr>
                <w:rFonts w:ascii="Times New Roman" w:hAnsi="Times New Roman" w:cs="Times New Roman"/>
                <w:sz w:val="24"/>
                <w:szCs w:val="24"/>
                <w:lang w:val="en-US"/>
              </w:rPr>
              <w:t>during MCO</w:t>
            </w:r>
            <w:r>
              <w:rPr>
                <w:rFonts w:ascii="Times New Roman" w:hAnsi="Times New Roman" w:cs="Times New Roman"/>
                <w:sz w:val="24"/>
                <w:szCs w:val="24"/>
                <w:lang w:val="en-US"/>
              </w:rPr>
              <w:t>.</w:t>
            </w:r>
          </w:p>
          <w:p w14:paraId="081D9FBD" w14:textId="77777777" w:rsidR="000A7E2A" w:rsidRDefault="000A7E2A" w:rsidP="000A7E2A">
            <w:pPr>
              <w:pStyle w:val="ListParagraph"/>
              <w:numPr>
                <w:ilvl w:val="1"/>
                <w:numId w:val="26"/>
              </w:numPr>
              <w:rPr>
                <w:rFonts w:ascii="Times New Roman" w:hAnsi="Times New Roman" w:cs="Times New Roman"/>
                <w:sz w:val="24"/>
                <w:szCs w:val="24"/>
                <w:lang w:val="en-US"/>
              </w:rPr>
            </w:pPr>
            <w:r w:rsidRPr="000A7E2A">
              <w:rPr>
                <w:rFonts w:ascii="Times New Roman" w:hAnsi="Times New Roman" w:cs="Times New Roman"/>
                <w:sz w:val="24"/>
                <w:szCs w:val="24"/>
                <w:lang w:val="en-US"/>
              </w:rPr>
              <w:t xml:space="preserve">People also start to use </w:t>
            </w:r>
            <w:proofErr w:type="spellStart"/>
            <w:r w:rsidRPr="000A7E2A">
              <w:rPr>
                <w:rFonts w:ascii="Times New Roman" w:hAnsi="Times New Roman" w:cs="Times New Roman"/>
                <w:sz w:val="24"/>
                <w:szCs w:val="24"/>
                <w:lang w:val="en-US"/>
              </w:rPr>
              <w:t>foodpanda</w:t>
            </w:r>
            <w:proofErr w:type="spellEnd"/>
            <w:r w:rsidRPr="000A7E2A">
              <w:rPr>
                <w:rFonts w:ascii="Times New Roman" w:hAnsi="Times New Roman" w:cs="Times New Roman"/>
                <w:sz w:val="24"/>
                <w:szCs w:val="24"/>
                <w:lang w:val="en-US"/>
              </w:rPr>
              <w:t xml:space="preserve"> and </w:t>
            </w:r>
            <w:proofErr w:type="spellStart"/>
            <w:r w:rsidRPr="000A7E2A">
              <w:rPr>
                <w:rFonts w:ascii="Times New Roman" w:hAnsi="Times New Roman" w:cs="Times New Roman"/>
                <w:sz w:val="24"/>
                <w:szCs w:val="24"/>
                <w:lang w:val="en-US"/>
              </w:rPr>
              <w:t>grabfood</w:t>
            </w:r>
            <w:proofErr w:type="spellEnd"/>
            <w:r w:rsidRPr="000A7E2A">
              <w:rPr>
                <w:rFonts w:ascii="Times New Roman" w:hAnsi="Times New Roman" w:cs="Times New Roman"/>
                <w:sz w:val="24"/>
                <w:szCs w:val="24"/>
                <w:lang w:val="en-US"/>
              </w:rPr>
              <w:t xml:space="preserve"> frequently to order and delivery products.</w:t>
            </w:r>
          </w:p>
          <w:p w14:paraId="5262224E" w14:textId="1C44C63C" w:rsidR="00E928B8" w:rsidRDefault="00E928B8" w:rsidP="000A7E2A">
            <w:pPr>
              <w:pStyle w:val="ListParagraph"/>
              <w:numPr>
                <w:ilvl w:val="1"/>
                <w:numId w:val="26"/>
              </w:numPr>
              <w:rPr>
                <w:rFonts w:ascii="Times New Roman" w:hAnsi="Times New Roman" w:cs="Times New Roman"/>
                <w:sz w:val="24"/>
                <w:szCs w:val="24"/>
                <w:lang w:val="en-US"/>
              </w:rPr>
            </w:pPr>
            <w:r>
              <w:rPr>
                <w:rFonts w:ascii="Times New Roman" w:hAnsi="Times New Roman" w:cs="Times New Roman"/>
                <w:sz w:val="24"/>
                <w:szCs w:val="24"/>
                <w:lang w:val="en-US"/>
              </w:rPr>
              <w:t>T</w:t>
            </w:r>
            <w:r w:rsidRPr="00BC0F75">
              <w:rPr>
                <w:rFonts w:ascii="Times New Roman" w:hAnsi="Times New Roman" w:cs="Times New Roman"/>
                <w:sz w:val="24"/>
                <w:szCs w:val="24"/>
                <w:lang w:val="en-US"/>
              </w:rPr>
              <w:t>he contactless between people and people are achieved as low as possible also during the online purchasing.</w:t>
            </w:r>
          </w:p>
        </w:tc>
      </w:tr>
      <w:tr w:rsidR="007F1DB3" w14:paraId="0B7F97BF" w14:textId="77777777" w:rsidTr="00251096">
        <w:tc>
          <w:tcPr>
            <w:tcW w:w="1841" w:type="dxa"/>
          </w:tcPr>
          <w:p w14:paraId="1B213BAC" w14:textId="0588E5F8" w:rsidR="00851B95" w:rsidRDefault="00851B95" w:rsidP="00AE4A20">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Community</w:t>
            </w:r>
          </w:p>
        </w:tc>
        <w:tc>
          <w:tcPr>
            <w:tcW w:w="6455" w:type="dxa"/>
          </w:tcPr>
          <w:p w14:paraId="009C1E83" w14:textId="5E6F72A2" w:rsidR="00851B95" w:rsidRDefault="00A12FA2" w:rsidP="00AE4A20">
            <w:pPr>
              <w:pStyle w:val="ListParagraph"/>
              <w:ind w:left="0"/>
            </w:pPr>
            <w:r>
              <w:object w:dxaOrig="6804" w:dyaOrig="2256" w14:anchorId="259059C5">
                <v:shape id="_x0000_i1044" type="#_x0000_t75" style="width:298.2pt;height:108pt" o:ole="">
                  <v:imagedata r:id="rId66" o:title=""/>
                </v:shape>
                <o:OLEObject Type="Embed" ProgID="PBrush" ShapeID="_x0000_i1044" DrawAspect="Content" ObjectID="_1656362432" r:id="rId67"/>
              </w:object>
            </w:r>
          </w:p>
          <w:p w14:paraId="748DA1FE" w14:textId="55D851DE" w:rsidR="00BD621A" w:rsidRDefault="00E553B9" w:rsidP="00AE4A20">
            <w:pPr>
              <w:pStyle w:val="ListParagraph"/>
              <w:ind w:left="0"/>
            </w:pPr>
            <w:sdt>
              <w:sdtPr>
                <w:id w:val="1368337078"/>
                <w:citation/>
              </w:sdtPr>
              <w:sdtEndPr/>
              <w:sdtContent>
                <w:r w:rsidR="00BD621A">
                  <w:fldChar w:fldCharType="begin"/>
                </w:r>
                <w:r w:rsidR="00BD621A">
                  <w:instrText xml:space="preserve"> </w:instrText>
                </w:r>
                <w:r w:rsidR="00BD621A">
                  <w:rPr>
                    <w:rFonts w:hint="eastAsia"/>
                  </w:rPr>
                  <w:instrText>CITATION Jan20 \l 2052</w:instrText>
                </w:r>
                <w:r w:rsidR="00BD621A">
                  <w:instrText xml:space="preserve"> </w:instrText>
                </w:r>
                <w:r w:rsidR="00BD621A">
                  <w:fldChar w:fldCharType="separate"/>
                </w:r>
                <w:r w:rsidR="00BD621A">
                  <w:rPr>
                    <w:rFonts w:hint="eastAsia"/>
                    <w:noProof/>
                  </w:rPr>
                  <w:t>(Janio, 2020)</w:t>
                </w:r>
                <w:r w:rsidR="00BD621A">
                  <w:fldChar w:fldCharType="end"/>
                </w:r>
              </w:sdtContent>
            </w:sdt>
          </w:p>
          <w:p w14:paraId="7AFF3841" w14:textId="77777777" w:rsidR="00A12FA2" w:rsidRDefault="00A12FA2" w:rsidP="00A12FA2">
            <w:pPr>
              <w:pStyle w:val="ListParagraph"/>
              <w:numPr>
                <w:ilvl w:val="0"/>
                <w:numId w:val="28"/>
              </w:numPr>
              <w:rPr>
                <w:rFonts w:ascii="Times New Roman" w:hAnsi="Times New Roman" w:cs="Times New Roman"/>
                <w:sz w:val="24"/>
                <w:szCs w:val="24"/>
                <w:lang w:val="en-US"/>
              </w:rPr>
            </w:pPr>
            <w:r>
              <w:rPr>
                <w:rFonts w:ascii="Times New Roman" w:hAnsi="Times New Roman" w:cs="Times New Roman"/>
                <w:sz w:val="24"/>
                <w:szCs w:val="24"/>
              </w:rPr>
              <w:t>T</w:t>
            </w:r>
            <w:r w:rsidRPr="00A12FA2">
              <w:rPr>
                <w:rFonts w:ascii="Times New Roman" w:hAnsi="Times New Roman" w:cs="Times New Roman"/>
                <w:sz w:val="24"/>
                <w:szCs w:val="24"/>
                <w:lang w:val="en-US"/>
              </w:rPr>
              <w:t xml:space="preserve">wo-thirds of our respondents expect </w:t>
            </w:r>
            <w:proofErr w:type="spellStart"/>
            <w:r w:rsidRPr="00A12FA2">
              <w:rPr>
                <w:rFonts w:ascii="Times New Roman" w:hAnsi="Times New Roman" w:cs="Times New Roman"/>
                <w:sz w:val="24"/>
                <w:szCs w:val="24"/>
                <w:lang w:val="en-US"/>
              </w:rPr>
              <w:t>eCommerce</w:t>
            </w:r>
            <w:proofErr w:type="spellEnd"/>
            <w:r w:rsidRPr="00A12FA2">
              <w:rPr>
                <w:rFonts w:ascii="Times New Roman" w:hAnsi="Times New Roman" w:cs="Times New Roman"/>
                <w:sz w:val="24"/>
                <w:szCs w:val="24"/>
                <w:lang w:val="en-US"/>
              </w:rPr>
              <w:t xml:space="preserve"> players to be more communicative.</w:t>
            </w:r>
          </w:p>
          <w:p w14:paraId="78A3E07E" w14:textId="0B5A6851" w:rsidR="00420492" w:rsidRDefault="00420492" w:rsidP="00420492">
            <w:r>
              <w:object w:dxaOrig="10296" w:dyaOrig="5088" w14:anchorId="3967E68E">
                <v:shape id="_x0000_i1045" type="#_x0000_t75" style="width:292.2pt;height:2in" o:ole="">
                  <v:imagedata r:id="rId68" o:title=""/>
                </v:shape>
                <o:OLEObject Type="Embed" ProgID="PBrush" ShapeID="_x0000_i1045" DrawAspect="Content" ObjectID="_1656362433" r:id="rId69"/>
              </w:object>
            </w:r>
          </w:p>
          <w:p w14:paraId="2660A0B4" w14:textId="65657CC7" w:rsidR="00BD621A" w:rsidRDefault="00E553B9" w:rsidP="00420492">
            <w:sdt>
              <w:sdtPr>
                <w:id w:val="1324472866"/>
                <w:citation/>
              </w:sdtPr>
              <w:sdtEndPr/>
              <w:sdtContent>
                <w:r w:rsidR="00BD621A">
                  <w:fldChar w:fldCharType="begin"/>
                </w:r>
                <w:r w:rsidR="00BD621A">
                  <w:instrText xml:space="preserve"> </w:instrText>
                </w:r>
                <w:r w:rsidR="00BD621A">
                  <w:rPr>
                    <w:rFonts w:hint="eastAsia"/>
                  </w:rPr>
                  <w:instrText>CITATION fb20 \l 2052</w:instrText>
                </w:r>
                <w:r w:rsidR="00BD621A">
                  <w:instrText xml:space="preserve"> </w:instrText>
                </w:r>
                <w:r w:rsidR="00BD621A">
                  <w:fldChar w:fldCharType="separate"/>
                </w:r>
                <w:r w:rsidR="00BD621A">
                  <w:rPr>
                    <w:rFonts w:hint="eastAsia"/>
                    <w:noProof/>
                  </w:rPr>
                  <w:t>(fb, 2020)</w:t>
                </w:r>
                <w:r w:rsidR="00BD621A">
                  <w:fldChar w:fldCharType="end"/>
                </w:r>
              </w:sdtContent>
            </w:sdt>
          </w:p>
          <w:p w14:paraId="4B727AA5" w14:textId="77777777" w:rsidR="00420492" w:rsidRDefault="00420492" w:rsidP="00420492">
            <w:pPr>
              <w:pStyle w:val="ListParagraph"/>
              <w:numPr>
                <w:ilvl w:val="1"/>
                <w:numId w:val="26"/>
              </w:numPr>
              <w:rPr>
                <w:rFonts w:ascii="Times New Roman" w:hAnsi="Times New Roman" w:cs="Times New Roman"/>
                <w:sz w:val="24"/>
                <w:szCs w:val="24"/>
                <w:lang w:val="en-US"/>
              </w:rPr>
            </w:pPr>
            <w:r w:rsidRPr="00672B70">
              <w:rPr>
                <w:rFonts w:ascii="Times New Roman" w:hAnsi="Times New Roman" w:cs="Times New Roman"/>
                <w:sz w:val="24"/>
                <w:szCs w:val="24"/>
                <w:lang w:val="en-US"/>
              </w:rPr>
              <w:t xml:space="preserve">There are some </w:t>
            </w:r>
            <w:proofErr w:type="spellStart"/>
            <w:r w:rsidRPr="00672B70">
              <w:rPr>
                <w:rFonts w:ascii="Times New Roman" w:hAnsi="Times New Roman" w:cs="Times New Roman"/>
                <w:sz w:val="24"/>
                <w:szCs w:val="24"/>
                <w:lang w:val="en-US"/>
              </w:rPr>
              <w:t>facebook</w:t>
            </w:r>
            <w:proofErr w:type="spellEnd"/>
            <w:r w:rsidRPr="00672B70">
              <w:rPr>
                <w:rFonts w:ascii="Times New Roman" w:hAnsi="Times New Roman" w:cs="Times New Roman"/>
                <w:sz w:val="24"/>
                <w:szCs w:val="24"/>
                <w:lang w:val="en-US"/>
              </w:rPr>
              <w:t xml:space="preserve"> group which are created by the community to allow the people for sharing their food delivery information through the Facebook.</w:t>
            </w:r>
          </w:p>
          <w:p w14:paraId="64FAFB17" w14:textId="78CD3BA6" w:rsidR="00FC6F4C" w:rsidRPr="00672B70" w:rsidRDefault="00414B8A" w:rsidP="00FC6F4C">
            <w:pPr>
              <w:pStyle w:val="ListParagraph"/>
              <w:numPr>
                <w:ilvl w:val="1"/>
                <w:numId w:val="26"/>
              </w:numPr>
              <w:rPr>
                <w:rFonts w:ascii="Times New Roman" w:hAnsi="Times New Roman" w:cs="Times New Roman"/>
                <w:sz w:val="24"/>
                <w:szCs w:val="24"/>
                <w:lang w:val="en-US"/>
              </w:rPr>
            </w:pPr>
            <w:r>
              <w:rPr>
                <w:rFonts w:ascii="Times New Roman" w:hAnsi="Times New Roman" w:cs="Times New Roman"/>
                <w:sz w:val="24"/>
                <w:szCs w:val="24"/>
                <w:lang w:val="en-US"/>
              </w:rPr>
              <w:t>T</w:t>
            </w:r>
            <w:r w:rsidR="00FC6F4C" w:rsidRPr="00FC6F4C">
              <w:rPr>
                <w:rFonts w:ascii="Times New Roman" w:hAnsi="Times New Roman" w:cs="Times New Roman"/>
                <w:sz w:val="24"/>
                <w:szCs w:val="24"/>
                <w:lang w:val="en-US"/>
              </w:rPr>
              <w:t>here are also people who start to perform some business to maintain income.</w:t>
            </w:r>
          </w:p>
        </w:tc>
      </w:tr>
      <w:tr w:rsidR="007F1DB3" w14:paraId="72B310D4" w14:textId="77777777" w:rsidTr="00251096">
        <w:tc>
          <w:tcPr>
            <w:tcW w:w="1841" w:type="dxa"/>
          </w:tcPr>
          <w:p w14:paraId="38ED2D90" w14:textId="5C456DA6" w:rsidR="00851B95" w:rsidRDefault="00851B95" w:rsidP="00AE4A20">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Convenience</w:t>
            </w:r>
          </w:p>
        </w:tc>
        <w:tc>
          <w:tcPr>
            <w:tcW w:w="6455" w:type="dxa"/>
          </w:tcPr>
          <w:p w14:paraId="3B1CE382" w14:textId="5717D0AF" w:rsidR="00851B95" w:rsidRDefault="00F95B8A" w:rsidP="00F95B8A">
            <w:pPr>
              <w:pStyle w:val="ListParagraph"/>
              <w:numPr>
                <w:ilvl w:val="0"/>
                <w:numId w:val="32"/>
              </w:numPr>
              <w:rPr>
                <w:rFonts w:ascii="Times New Roman" w:hAnsi="Times New Roman" w:cs="Times New Roman"/>
                <w:sz w:val="24"/>
                <w:szCs w:val="24"/>
                <w:lang w:val="en-US"/>
              </w:rPr>
            </w:pPr>
            <w:r w:rsidRPr="00F95B8A">
              <w:rPr>
                <w:rFonts w:ascii="Times New Roman" w:hAnsi="Times New Roman" w:cs="Times New Roman"/>
                <w:sz w:val="24"/>
                <w:szCs w:val="24"/>
                <w:lang w:val="en-US"/>
              </w:rPr>
              <w:t>Online shopping allowing Malaysian to shop at home</w:t>
            </w:r>
            <w:r>
              <w:rPr>
                <w:rFonts w:ascii="Times New Roman" w:hAnsi="Times New Roman" w:cs="Times New Roman"/>
                <w:sz w:val="24"/>
                <w:szCs w:val="24"/>
                <w:lang w:val="en-US"/>
              </w:rPr>
              <w:t xml:space="preserve"> without c</w:t>
            </w:r>
            <w:r w:rsidRPr="00F95B8A">
              <w:rPr>
                <w:rFonts w:ascii="Times New Roman" w:hAnsi="Times New Roman" w:cs="Times New Roman"/>
                <w:sz w:val="24"/>
                <w:szCs w:val="24"/>
                <w:lang w:val="en-US"/>
              </w:rPr>
              <w:t>ontact others</w:t>
            </w:r>
            <w:r>
              <w:rPr>
                <w:rFonts w:ascii="Times New Roman" w:hAnsi="Times New Roman" w:cs="Times New Roman"/>
                <w:sz w:val="24"/>
                <w:szCs w:val="24"/>
                <w:lang w:val="en-US"/>
              </w:rPr>
              <w:t>.</w:t>
            </w:r>
          </w:p>
          <w:p w14:paraId="62A2E419" w14:textId="77777777" w:rsidR="00F95B8A" w:rsidRDefault="00F95B8A" w:rsidP="00F95B8A">
            <w:pPr>
              <w:pStyle w:val="ListParagraph"/>
              <w:numPr>
                <w:ilvl w:val="0"/>
                <w:numId w:val="32"/>
              </w:numPr>
              <w:rPr>
                <w:rFonts w:ascii="Times New Roman" w:hAnsi="Times New Roman" w:cs="Times New Roman"/>
                <w:sz w:val="24"/>
                <w:szCs w:val="24"/>
                <w:lang w:val="en-US"/>
              </w:rPr>
            </w:pPr>
            <w:r w:rsidRPr="00F95B8A">
              <w:rPr>
                <w:rFonts w:ascii="Times New Roman" w:hAnsi="Times New Roman" w:cs="Times New Roman"/>
                <w:sz w:val="24"/>
                <w:szCs w:val="24"/>
                <w:lang w:val="en-US"/>
              </w:rPr>
              <w:t>Since everyone are forced to remain at home during the MCO period, most of the people are encouraged to buy their needs through e-commerce.</w:t>
            </w:r>
          </w:p>
          <w:p w14:paraId="35CA9250" w14:textId="28AE612F" w:rsidR="00B60418" w:rsidRDefault="00B60418" w:rsidP="00B60418">
            <w:pPr>
              <w:pStyle w:val="ListParagraph"/>
              <w:numPr>
                <w:ilvl w:val="0"/>
                <w:numId w:val="32"/>
              </w:numPr>
              <w:rPr>
                <w:rFonts w:ascii="Times New Roman" w:hAnsi="Times New Roman" w:cs="Times New Roman"/>
                <w:sz w:val="24"/>
                <w:szCs w:val="24"/>
                <w:lang w:val="en-US"/>
              </w:rPr>
            </w:pPr>
            <w:r>
              <w:rPr>
                <w:rFonts w:ascii="Times New Roman" w:hAnsi="Times New Roman" w:cs="Times New Roman"/>
                <w:sz w:val="24"/>
                <w:szCs w:val="24"/>
                <w:lang w:val="en-US"/>
              </w:rPr>
              <w:t>T</w:t>
            </w:r>
            <w:r w:rsidRPr="00B60418">
              <w:rPr>
                <w:rFonts w:ascii="Times New Roman" w:hAnsi="Times New Roman" w:cs="Times New Roman"/>
                <w:sz w:val="24"/>
                <w:szCs w:val="24"/>
                <w:lang w:val="en-US"/>
              </w:rPr>
              <w:t>he rate of spreading the virus (COVID-19) because the contactless between people and people are achieved as low as possible also during the online purchasing.</w:t>
            </w:r>
          </w:p>
          <w:p w14:paraId="7DF9C979" w14:textId="0BD99F27" w:rsidR="00B60418" w:rsidRDefault="00361C73" w:rsidP="00361C73">
            <w:pPr>
              <w:pStyle w:val="ListParagraph"/>
              <w:numPr>
                <w:ilvl w:val="0"/>
                <w:numId w:val="32"/>
              </w:numPr>
              <w:rPr>
                <w:rFonts w:ascii="Times New Roman" w:hAnsi="Times New Roman" w:cs="Times New Roman"/>
                <w:sz w:val="24"/>
                <w:szCs w:val="24"/>
                <w:lang w:val="en-US"/>
              </w:rPr>
            </w:pPr>
            <w:r w:rsidRPr="00361C73">
              <w:rPr>
                <w:rFonts w:ascii="Times New Roman" w:hAnsi="Times New Roman" w:cs="Times New Roman"/>
                <w:sz w:val="24"/>
                <w:szCs w:val="24"/>
                <w:lang w:val="en-US"/>
              </w:rPr>
              <w:t>More and more online food delivery services are used to deliver our favorite foods to the door without going out</w:t>
            </w:r>
            <w:r w:rsidR="009F7415">
              <w:rPr>
                <w:rFonts w:ascii="Times New Roman" w:hAnsi="Times New Roman" w:cs="Times New Roman"/>
                <w:sz w:val="24"/>
                <w:szCs w:val="24"/>
                <w:lang w:val="en-US"/>
              </w:rPr>
              <w:t>.</w:t>
            </w:r>
          </w:p>
        </w:tc>
      </w:tr>
      <w:tr w:rsidR="007F1DB3" w14:paraId="5483F4BD" w14:textId="77777777" w:rsidTr="00251096">
        <w:tc>
          <w:tcPr>
            <w:tcW w:w="1841" w:type="dxa"/>
          </w:tcPr>
          <w:p w14:paraId="5A99882E" w14:textId="6813CB8D" w:rsidR="00851B95" w:rsidRDefault="00851B95" w:rsidP="00AE4A20">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Choice</w:t>
            </w:r>
          </w:p>
        </w:tc>
        <w:tc>
          <w:tcPr>
            <w:tcW w:w="6455" w:type="dxa"/>
          </w:tcPr>
          <w:p w14:paraId="4102A021" w14:textId="3E9D351E" w:rsidR="008D098D" w:rsidRDefault="00A12FA2" w:rsidP="008D098D">
            <w:pPr>
              <w:pStyle w:val="ListParagraph"/>
              <w:ind w:left="0"/>
            </w:pPr>
            <w:r>
              <w:object w:dxaOrig="7788" w:dyaOrig="3492" w14:anchorId="536F76BE">
                <v:shape id="_x0000_i1046" type="#_x0000_t75" style="width:312pt;height:145.2pt" o:ole="">
                  <v:imagedata r:id="rId70" o:title=""/>
                </v:shape>
                <o:OLEObject Type="Embed" ProgID="PBrush" ShapeID="_x0000_i1046" DrawAspect="Content" ObjectID="_1656362434" r:id="rId71"/>
              </w:object>
            </w:r>
          </w:p>
          <w:p w14:paraId="07CCD12A" w14:textId="3E390DEE" w:rsidR="002621F5" w:rsidRPr="00D97283" w:rsidRDefault="00506BC5" w:rsidP="002621F5">
            <w:pPr>
              <w:pStyle w:val="ListParagraph"/>
              <w:numPr>
                <w:ilvl w:val="0"/>
                <w:numId w:val="25"/>
              </w:numPr>
              <w:rPr>
                <w:rFonts w:ascii="Times New Roman" w:hAnsi="Times New Roman" w:cs="Times New Roman"/>
              </w:rPr>
            </w:pPr>
            <w:r>
              <w:rPr>
                <w:rFonts w:ascii="Times New Roman" w:hAnsi="Times New Roman" w:cs="Times New Roman"/>
                <w:color w:val="000000" w:themeColor="text1"/>
                <w:sz w:val="24"/>
                <w:szCs w:val="27"/>
                <w:shd w:val="clear" w:color="auto" w:fill="FFFFFF"/>
              </w:rPr>
              <w:t>69</w:t>
            </w:r>
            <w:r>
              <w:rPr>
                <w:rFonts w:ascii="Times New Roman" w:hAnsi="Times New Roman" w:cs="Times New Roman" w:hint="eastAsia"/>
                <w:color w:val="000000" w:themeColor="text1"/>
                <w:sz w:val="24"/>
                <w:szCs w:val="27"/>
                <w:shd w:val="clear" w:color="auto" w:fill="FFFFFF"/>
              </w:rPr>
              <w:t>%</w:t>
            </w:r>
            <w:r w:rsidR="008D098D" w:rsidRPr="008D098D">
              <w:rPr>
                <w:rFonts w:ascii="Times New Roman" w:hAnsi="Times New Roman" w:cs="Times New Roman"/>
                <w:color w:val="000000" w:themeColor="text1"/>
                <w:sz w:val="24"/>
                <w:szCs w:val="27"/>
                <w:shd w:val="clear" w:color="auto" w:fill="FFFFFF"/>
              </w:rPr>
              <w:t xml:space="preserve"> of respondents say they are only spending on essential food and household items</w:t>
            </w:r>
            <w:r w:rsidR="008D098D">
              <w:rPr>
                <w:rFonts w:ascii="Times New Roman" w:hAnsi="Times New Roman" w:cs="Times New Roman" w:hint="eastAsia"/>
                <w:color w:val="000000" w:themeColor="text1"/>
                <w:sz w:val="24"/>
                <w:szCs w:val="27"/>
                <w:shd w:val="clear" w:color="auto" w:fill="FFFFFF"/>
              </w:rPr>
              <w:t>.</w:t>
            </w:r>
          </w:p>
          <w:p w14:paraId="5607B3C2" w14:textId="77777777" w:rsidR="00AA7F72" w:rsidRPr="00AA7F72" w:rsidRDefault="00C452D5" w:rsidP="00AA7F72">
            <w:pPr>
              <w:pStyle w:val="ListParagraph"/>
              <w:numPr>
                <w:ilvl w:val="0"/>
                <w:numId w:val="25"/>
              </w:numPr>
            </w:pPr>
            <w:r w:rsidRPr="00C452D5">
              <w:rPr>
                <w:rFonts w:ascii="Times New Roman" w:hAnsi="Times New Roman" w:cs="Times New Roman"/>
                <w:sz w:val="24"/>
              </w:rPr>
              <w:lastRenderedPageBreak/>
              <w:t>The peoples mentioned that current ongoing promotions and sales provided them with great savings they didn’t want to</w:t>
            </w:r>
            <w:r w:rsidR="00AA7F72">
              <w:rPr>
                <w:rFonts w:ascii="Times New Roman" w:hAnsi="Times New Roman" w:cs="Times New Roman"/>
                <w:sz w:val="24"/>
              </w:rPr>
              <w:t xml:space="preserve"> </w:t>
            </w:r>
            <w:r w:rsidRPr="00AA7F72">
              <w:rPr>
                <w:rFonts w:ascii="Times New Roman" w:hAnsi="Times New Roman" w:cs="Times New Roman"/>
                <w:sz w:val="24"/>
              </w:rPr>
              <w:t>miss.</w:t>
            </w:r>
          </w:p>
          <w:p w14:paraId="65F1CD49" w14:textId="271415C0" w:rsidR="008D098D" w:rsidRDefault="00A12FA2" w:rsidP="00AA7F72">
            <w:r>
              <w:object w:dxaOrig="8256" w:dyaOrig="4272" w14:anchorId="21992ED5">
                <v:shape id="_x0000_i1047" type="#_x0000_t75" style="width:309pt;height:169.2pt" o:ole="">
                  <v:imagedata r:id="rId72" o:title=""/>
                </v:shape>
                <o:OLEObject Type="Embed" ProgID="PBrush" ShapeID="_x0000_i1047" DrawAspect="Content" ObjectID="_1656362435" r:id="rId73"/>
              </w:object>
            </w:r>
          </w:p>
          <w:p w14:paraId="369A8E82" w14:textId="407B83DB" w:rsidR="008D098D" w:rsidRPr="003B490D" w:rsidRDefault="00506BC5" w:rsidP="008D098D">
            <w:pPr>
              <w:pStyle w:val="ListParagraph"/>
              <w:numPr>
                <w:ilvl w:val="0"/>
                <w:numId w:val="25"/>
              </w:numPr>
              <w:rPr>
                <w:rFonts w:ascii="Times New Roman" w:hAnsi="Times New Roman" w:cs="Times New Roman"/>
                <w:sz w:val="24"/>
              </w:rPr>
            </w:pPr>
            <w:r>
              <w:rPr>
                <w:rFonts w:ascii="Times New Roman" w:hAnsi="Times New Roman" w:cs="Times New Roman"/>
                <w:sz w:val="24"/>
              </w:rPr>
              <w:t xml:space="preserve">27% </w:t>
            </w:r>
            <w:r w:rsidR="008D098D" w:rsidRPr="003B490D">
              <w:rPr>
                <w:rFonts w:ascii="Times New Roman" w:hAnsi="Times New Roman" w:cs="Times New Roman"/>
                <w:sz w:val="24"/>
              </w:rPr>
              <w:t>say they have pur</w:t>
            </w:r>
            <w:r w:rsidR="002936E5" w:rsidRPr="003B490D">
              <w:rPr>
                <w:rFonts w:ascii="Times New Roman" w:hAnsi="Times New Roman" w:cs="Times New Roman"/>
                <w:sz w:val="24"/>
              </w:rPr>
              <w:t>chased other items besides food.</w:t>
            </w:r>
          </w:p>
          <w:p w14:paraId="4F0A2D98" w14:textId="63B5A804" w:rsidR="002936E5" w:rsidRPr="008D098D" w:rsidRDefault="00834114" w:rsidP="00834114">
            <w:pPr>
              <w:pStyle w:val="ListParagraph"/>
              <w:numPr>
                <w:ilvl w:val="0"/>
                <w:numId w:val="25"/>
              </w:numPr>
              <w:rPr>
                <w:rFonts w:ascii="Times New Roman" w:hAnsi="Times New Roman" w:cs="Times New Roman"/>
              </w:rPr>
            </w:pPr>
            <w:r w:rsidRPr="003B490D">
              <w:rPr>
                <w:rFonts w:ascii="Times New Roman" w:hAnsi="Times New Roman" w:cs="Times New Roman"/>
                <w:sz w:val="24"/>
              </w:rPr>
              <w:t>These products have more to do with how people are adapting to their new lifestyles.</w:t>
            </w:r>
          </w:p>
        </w:tc>
      </w:tr>
    </w:tbl>
    <w:p w14:paraId="21C6799F" w14:textId="77777777" w:rsidR="00851B95" w:rsidRPr="00AE4A20" w:rsidRDefault="00851B95" w:rsidP="00AE4A20">
      <w:pPr>
        <w:pStyle w:val="ListParagraph"/>
        <w:rPr>
          <w:rFonts w:ascii="Times New Roman" w:hAnsi="Times New Roman" w:cs="Times New Roman"/>
          <w:sz w:val="24"/>
          <w:szCs w:val="24"/>
          <w:lang w:val="en-US"/>
        </w:rPr>
      </w:pPr>
    </w:p>
    <w:p w14:paraId="09188654" w14:textId="6D39AA8F" w:rsidR="00AE4A20" w:rsidRPr="00AE4A20" w:rsidRDefault="00AE4A20" w:rsidP="00AE4A20">
      <w:pPr>
        <w:pStyle w:val="ListParagraph"/>
        <w:rPr>
          <w:rFonts w:ascii="Times New Roman" w:hAnsi="Times New Roman" w:cs="Times New Roman"/>
          <w:sz w:val="24"/>
          <w:szCs w:val="24"/>
          <w:lang w:val="en-US"/>
        </w:rPr>
      </w:pPr>
    </w:p>
    <w:p w14:paraId="58511135" w14:textId="2A88DDC7" w:rsidR="00AE4A20" w:rsidRPr="00AE4A20" w:rsidRDefault="00AE4A20" w:rsidP="00AE4A20">
      <w:pPr>
        <w:pStyle w:val="ListParagraph"/>
        <w:jc w:val="right"/>
        <w:rPr>
          <w:rFonts w:ascii="Times New Roman" w:hAnsi="Times New Roman" w:cs="Times New Roman"/>
          <w:sz w:val="24"/>
          <w:szCs w:val="24"/>
          <w:lang w:val="en-US"/>
        </w:rPr>
      </w:pPr>
      <w:r w:rsidRPr="00AE4A20">
        <w:rPr>
          <w:rFonts w:ascii="Times New Roman" w:hAnsi="Times New Roman" w:cs="Times New Roman"/>
          <w:sz w:val="24"/>
          <w:szCs w:val="24"/>
          <w:lang w:val="en-US"/>
        </w:rPr>
        <w:t>TOTAL: 25 marks</w:t>
      </w:r>
    </w:p>
    <w:p w14:paraId="5FB0D2E3" w14:textId="4AF02EBA" w:rsidR="00AE4A20" w:rsidRPr="00AE4A20" w:rsidRDefault="00AE4A20" w:rsidP="00AE4A20">
      <w:pPr>
        <w:pStyle w:val="ListParagraph"/>
        <w:jc w:val="center"/>
        <w:rPr>
          <w:rFonts w:ascii="Times New Roman" w:hAnsi="Times New Roman" w:cs="Times New Roman"/>
          <w:sz w:val="24"/>
          <w:szCs w:val="24"/>
          <w:lang w:val="en-US"/>
        </w:rPr>
      </w:pPr>
      <w:r w:rsidRPr="00AE4A20">
        <w:rPr>
          <w:rFonts w:ascii="Times New Roman" w:hAnsi="Times New Roman" w:cs="Times New Roman"/>
          <w:sz w:val="24"/>
          <w:szCs w:val="24"/>
          <w:lang w:val="en-US"/>
        </w:rPr>
        <w:t>__________________0000_______________</w:t>
      </w:r>
    </w:p>
    <w:sectPr w:rsidR="00AE4A20" w:rsidRPr="00AE4A20" w:rsidSect="007923DB">
      <w:footerReference w:type="default" r:id="rId7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A98475" w14:textId="77777777" w:rsidR="00E553B9" w:rsidRDefault="00E553B9" w:rsidP="007923DB">
      <w:pPr>
        <w:spacing w:after="0" w:line="240" w:lineRule="auto"/>
      </w:pPr>
      <w:r>
        <w:separator/>
      </w:r>
    </w:p>
  </w:endnote>
  <w:endnote w:type="continuationSeparator" w:id="0">
    <w:p w14:paraId="35EDF518" w14:textId="77777777" w:rsidR="00E553B9" w:rsidRDefault="00E553B9" w:rsidP="00792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3EE6F0" w14:textId="5A693E63" w:rsidR="007F1DB3" w:rsidRDefault="007F1DB3">
    <w:pPr>
      <w:pStyle w:val="Footer"/>
      <w:jc w:val="center"/>
    </w:pPr>
  </w:p>
  <w:p w14:paraId="540D8F07" w14:textId="77777777" w:rsidR="007F1DB3" w:rsidRDefault="007F1D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4955734"/>
      <w:docPartObj>
        <w:docPartGallery w:val="Page Numbers (Bottom of Page)"/>
        <w:docPartUnique/>
      </w:docPartObj>
    </w:sdtPr>
    <w:sdtEndPr>
      <w:rPr>
        <w:noProof/>
      </w:rPr>
    </w:sdtEndPr>
    <w:sdtContent>
      <w:p w14:paraId="103D2D54" w14:textId="176DFD7E" w:rsidR="007F1DB3" w:rsidRDefault="007F1DB3">
        <w:pPr>
          <w:pStyle w:val="Footer"/>
          <w:jc w:val="center"/>
        </w:pPr>
        <w:r>
          <w:fldChar w:fldCharType="begin"/>
        </w:r>
        <w:r>
          <w:instrText xml:space="preserve"> PAGE   \* MERGEFORMAT </w:instrText>
        </w:r>
        <w:r>
          <w:fldChar w:fldCharType="separate"/>
        </w:r>
        <w:r w:rsidR="00571725">
          <w:rPr>
            <w:noProof/>
          </w:rPr>
          <w:t>16</w:t>
        </w:r>
        <w:r>
          <w:rPr>
            <w:noProof/>
          </w:rPr>
          <w:fldChar w:fldCharType="end"/>
        </w:r>
      </w:p>
    </w:sdtContent>
  </w:sdt>
  <w:p w14:paraId="16009E6C" w14:textId="77777777" w:rsidR="007F1DB3" w:rsidRDefault="007F1D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C00A4" w14:textId="77777777" w:rsidR="00E553B9" w:rsidRDefault="00E553B9" w:rsidP="007923DB">
      <w:pPr>
        <w:spacing w:after="0" w:line="240" w:lineRule="auto"/>
      </w:pPr>
      <w:r>
        <w:separator/>
      </w:r>
    </w:p>
  </w:footnote>
  <w:footnote w:type="continuationSeparator" w:id="0">
    <w:p w14:paraId="4A3FD4F7" w14:textId="77777777" w:rsidR="00E553B9" w:rsidRDefault="00E553B9" w:rsidP="007923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4177A2" w14:textId="7DE8E532" w:rsidR="007F1DB3" w:rsidRDefault="007F1DB3">
    <w:pPr>
      <w:pStyle w:val="Header"/>
    </w:pPr>
    <w:r>
      <w:t>&lt;</w:t>
    </w:r>
    <w:r w:rsidR="00BD621A">
      <w:t>B180279C</w:t>
    </w:r>
    <w:r>
      <w:t>&gt;                                                                                                                        &lt;</w:t>
    </w:r>
    <w:r w:rsidR="00BD621A">
      <w:t xml:space="preserve">Lam Wei Chun </w:t>
    </w:r>
    <w:r>
      <w:t>&gt;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4796E"/>
    <w:multiLevelType w:val="hybridMultilevel"/>
    <w:tmpl w:val="F31AD2BE"/>
    <w:lvl w:ilvl="0" w:tplc="6422CEC4">
      <w:start w:val="2"/>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1073510F"/>
    <w:multiLevelType w:val="hybridMultilevel"/>
    <w:tmpl w:val="BE5083D0"/>
    <w:lvl w:ilvl="0" w:tplc="1F821C02">
      <w:start w:val="1"/>
      <w:numFmt w:val="bullet"/>
      <w:lvlText w:val=""/>
      <w:lvlJc w:val="left"/>
      <w:pPr>
        <w:ind w:left="450" w:hanging="360"/>
      </w:pPr>
      <w:rPr>
        <w:rFonts w:ascii="Symbol" w:hAnsi="Symbol" w:hint="default"/>
        <w:sz w:val="24"/>
      </w:rPr>
    </w:lvl>
    <w:lvl w:ilvl="1" w:tplc="44090003" w:tentative="1">
      <w:start w:val="1"/>
      <w:numFmt w:val="bullet"/>
      <w:lvlText w:val="o"/>
      <w:lvlJc w:val="left"/>
      <w:pPr>
        <w:ind w:left="1170" w:hanging="360"/>
      </w:pPr>
      <w:rPr>
        <w:rFonts w:ascii="Courier New" w:hAnsi="Courier New" w:cs="Courier New" w:hint="default"/>
      </w:rPr>
    </w:lvl>
    <w:lvl w:ilvl="2" w:tplc="44090005" w:tentative="1">
      <w:start w:val="1"/>
      <w:numFmt w:val="bullet"/>
      <w:lvlText w:val=""/>
      <w:lvlJc w:val="left"/>
      <w:pPr>
        <w:ind w:left="1890" w:hanging="360"/>
      </w:pPr>
      <w:rPr>
        <w:rFonts w:ascii="Wingdings" w:hAnsi="Wingdings" w:hint="default"/>
      </w:rPr>
    </w:lvl>
    <w:lvl w:ilvl="3" w:tplc="44090001" w:tentative="1">
      <w:start w:val="1"/>
      <w:numFmt w:val="bullet"/>
      <w:lvlText w:val=""/>
      <w:lvlJc w:val="left"/>
      <w:pPr>
        <w:ind w:left="2610" w:hanging="360"/>
      </w:pPr>
      <w:rPr>
        <w:rFonts w:ascii="Symbol" w:hAnsi="Symbol" w:hint="default"/>
      </w:rPr>
    </w:lvl>
    <w:lvl w:ilvl="4" w:tplc="44090003" w:tentative="1">
      <w:start w:val="1"/>
      <w:numFmt w:val="bullet"/>
      <w:lvlText w:val="o"/>
      <w:lvlJc w:val="left"/>
      <w:pPr>
        <w:ind w:left="3330" w:hanging="360"/>
      </w:pPr>
      <w:rPr>
        <w:rFonts w:ascii="Courier New" w:hAnsi="Courier New" w:cs="Courier New" w:hint="default"/>
      </w:rPr>
    </w:lvl>
    <w:lvl w:ilvl="5" w:tplc="44090005" w:tentative="1">
      <w:start w:val="1"/>
      <w:numFmt w:val="bullet"/>
      <w:lvlText w:val=""/>
      <w:lvlJc w:val="left"/>
      <w:pPr>
        <w:ind w:left="4050" w:hanging="360"/>
      </w:pPr>
      <w:rPr>
        <w:rFonts w:ascii="Wingdings" w:hAnsi="Wingdings" w:hint="default"/>
      </w:rPr>
    </w:lvl>
    <w:lvl w:ilvl="6" w:tplc="44090001" w:tentative="1">
      <w:start w:val="1"/>
      <w:numFmt w:val="bullet"/>
      <w:lvlText w:val=""/>
      <w:lvlJc w:val="left"/>
      <w:pPr>
        <w:ind w:left="4770" w:hanging="360"/>
      </w:pPr>
      <w:rPr>
        <w:rFonts w:ascii="Symbol" w:hAnsi="Symbol" w:hint="default"/>
      </w:rPr>
    </w:lvl>
    <w:lvl w:ilvl="7" w:tplc="44090003" w:tentative="1">
      <w:start w:val="1"/>
      <w:numFmt w:val="bullet"/>
      <w:lvlText w:val="o"/>
      <w:lvlJc w:val="left"/>
      <w:pPr>
        <w:ind w:left="5490" w:hanging="360"/>
      </w:pPr>
      <w:rPr>
        <w:rFonts w:ascii="Courier New" w:hAnsi="Courier New" w:cs="Courier New" w:hint="default"/>
      </w:rPr>
    </w:lvl>
    <w:lvl w:ilvl="8" w:tplc="44090005" w:tentative="1">
      <w:start w:val="1"/>
      <w:numFmt w:val="bullet"/>
      <w:lvlText w:val=""/>
      <w:lvlJc w:val="left"/>
      <w:pPr>
        <w:ind w:left="6210" w:hanging="360"/>
      </w:pPr>
      <w:rPr>
        <w:rFonts w:ascii="Wingdings" w:hAnsi="Wingdings" w:hint="default"/>
      </w:rPr>
    </w:lvl>
  </w:abstractNum>
  <w:abstractNum w:abstractNumId="2" w15:restartNumberingAfterBreak="0">
    <w:nsid w:val="1338090B"/>
    <w:multiLevelType w:val="hybridMultilevel"/>
    <w:tmpl w:val="6542167A"/>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6A44423"/>
    <w:multiLevelType w:val="hybridMultilevel"/>
    <w:tmpl w:val="3B688F4C"/>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3870" w:hanging="360"/>
      </w:pPr>
      <w:rPr>
        <w:rFonts w:ascii="Courier New" w:hAnsi="Courier New" w:cs="Courier New" w:hint="default"/>
      </w:rPr>
    </w:lvl>
    <w:lvl w:ilvl="2" w:tplc="44090005" w:tentative="1">
      <w:start w:val="1"/>
      <w:numFmt w:val="bullet"/>
      <w:lvlText w:val=""/>
      <w:lvlJc w:val="left"/>
      <w:pPr>
        <w:ind w:left="4590" w:hanging="360"/>
      </w:pPr>
      <w:rPr>
        <w:rFonts w:ascii="Wingdings" w:hAnsi="Wingdings" w:hint="default"/>
      </w:rPr>
    </w:lvl>
    <w:lvl w:ilvl="3" w:tplc="44090001" w:tentative="1">
      <w:start w:val="1"/>
      <w:numFmt w:val="bullet"/>
      <w:lvlText w:val=""/>
      <w:lvlJc w:val="left"/>
      <w:pPr>
        <w:ind w:left="5310" w:hanging="360"/>
      </w:pPr>
      <w:rPr>
        <w:rFonts w:ascii="Symbol" w:hAnsi="Symbol" w:hint="default"/>
      </w:rPr>
    </w:lvl>
    <w:lvl w:ilvl="4" w:tplc="44090003" w:tentative="1">
      <w:start w:val="1"/>
      <w:numFmt w:val="bullet"/>
      <w:lvlText w:val="o"/>
      <w:lvlJc w:val="left"/>
      <w:pPr>
        <w:ind w:left="6030" w:hanging="360"/>
      </w:pPr>
      <w:rPr>
        <w:rFonts w:ascii="Courier New" w:hAnsi="Courier New" w:cs="Courier New" w:hint="default"/>
      </w:rPr>
    </w:lvl>
    <w:lvl w:ilvl="5" w:tplc="44090005" w:tentative="1">
      <w:start w:val="1"/>
      <w:numFmt w:val="bullet"/>
      <w:lvlText w:val=""/>
      <w:lvlJc w:val="left"/>
      <w:pPr>
        <w:ind w:left="6750" w:hanging="360"/>
      </w:pPr>
      <w:rPr>
        <w:rFonts w:ascii="Wingdings" w:hAnsi="Wingdings" w:hint="default"/>
      </w:rPr>
    </w:lvl>
    <w:lvl w:ilvl="6" w:tplc="44090001" w:tentative="1">
      <w:start w:val="1"/>
      <w:numFmt w:val="bullet"/>
      <w:lvlText w:val=""/>
      <w:lvlJc w:val="left"/>
      <w:pPr>
        <w:ind w:left="7470" w:hanging="360"/>
      </w:pPr>
      <w:rPr>
        <w:rFonts w:ascii="Symbol" w:hAnsi="Symbol" w:hint="default"/>
      </w:rPr>
    </w:lvl>
    <w:lvl w:ilvl="7" w:tplc="44090003" w:tentative="1">
      <w:start w:val="1"/>
      <w:numFmt w:val="bullet"/>
      <w:lvlText w:val="o"/>
      <w:lvlJc w:val="left"/>
      <w:pPr>
        <w:ind w:left="8190" w:hanging="360"/>
      </w:pPr>
      <w:rPr>
        <w:rFonts w:ascii="Courier New" w:hAnsi="Courier New" w:cs="Courier New" w:hint="default"/>
      </w:rPr>
    </w:lvl>
    <w:lvl w:ilvl="8" w:tplc="44090005" w:tentative="1">
      <w:start w:val="1"/>
      <w:numFmt w:val="bullet"/>
      <w:lvlText w:val=""/>
      <w:lvlJc w:val="left"/>
      <w:pPr>
        <w:ind w:left="8910" w:hanging="360"/>
      </w:pPr>
      <w:rPr>
        <w:rFonts w:ascii="Wingdings" w:hAnsi="Wingdings" w:hint="default"/>
      </w:rPr>
    </w:lvl>
  </w:abstractNum>
  <w:abstractNum w:abstractNumId="4" w15:restartNumberingAfterBreak="0">
    <w:nsid w:val="16B97A0B"/>
    <w:multiLevelType w:val="multilevel"/>
    <w:tmpl w:val="7F5669D6"/>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1CDD0D32"/>
    <w:multiLevelType w:val="hybridMultilevel"/>
    <w:tmpl w:val="D2B87D9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2345E15"/>
    <w:multiLevelType w:val="hybridMultilevel"/>
    <w:tmpl w:val="1F0A2856"/>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3C16472"/>
    <w:multiLevelType w:val="hybridMultilevel"/>
    <w:tmpl w:val="D0CEF268"/>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2B1512AA"/>
    <w:multiLevelType w:val="hybridMultilevel"/>
    <w:tmpl w:val="4AE80296"/>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2DC766AB"/>
    <w:multiLevelType w:val="hybridMultilevel"/>
    <w:tmpl w:val="C2B2990E"/>
    <w:lvl w:ilvl="0" w:tplc="44090001">
      <w:start w:val="1"/>
      <w:numFmt w:val="bullet"/>
      <w:lvlText w:val=""/>
      <w:lvlJc w:val="left"/>
      <w:pPr>
        <w:ind w:left="720" w:hanging="360"/>
      </w:pPr>
      <w:rPr>
        <w:rFonts w:ascii="Symbol" w:hAnsi="Symbol" w:hint="default"/>
      </w:rPr>
    </w:lvl>
    <w:lvl w:ilvl="1" w:tplc="44090001">
      <w:start w:val="1"/>
      <w:numFmt w:val="bullet"/>
      <w:lvlText w:val=""/>
      <w:lvlJc w:val="left"/>
      <w:pPr>
        <w:ind w:left="720" w:hanging="360"/>
      </w:pPr>
      <w:rPr>
        <w:rFonts w:ascii="Symbol" w:hAnsi="Symbo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29B24FC"/>
    <w:multiLevelType w:val="hybridMultilevel"/>
    <w:tmpl w:val="8C3EA872"/>
    <w:lvl w:ilvl="0" w:tplc="7B7CAA36">
      <w:start w:val="1"/>
      <w:numFmt w:val="lowerLetter"/>
      <w:lvlText w:val="(%1)"/>
      <w:lvlJc w:val="left"/>
      <w:pPr>
        <w:ind w:left="408" w:hanging="360"/>
      </w:pPr>
      <w:rPr>
        <w:rFonts w:hint="default"/>
        <w:sz w:val="18"/>
      </w:rPr>
    </w:lvl>
    <w:lvl w:ilvl="1" w:tplc="44090019" w:tentative="1">
      <w:start w:val="1"/>
      <w:numFmt w:val="lowerLetter"/>
      <w:lvlText w:val="%2."/>
      <w:lvlJc w:val="left"/>
      <w:pPr>
        <w:ind w:left="1128" w:hanging="360"/>
      </w:pPr>
    </w:lvl>
    <w:lvl w:ilvl="2" w:tplc="4409001B" w:tentative="1">
      <w:start w:val="1"/>
      <w:numFmt w:val="lowerRoman"/>
      <w:lvlText w:val="%3."/>
      <w:lvlJc w:val="right"/>
      <w:pPr>
        <w:ind w:left="1848" w:hanging="180"/>
      </w:pPr>
    </w:lvl>
    <w:lvl w:ilvl="3" w:tplc="4409000F" w:tentative="1">
      <w:start w:val="1"/>
      <w:numFmt w:val="decimal"/>
      <w:lvlText w:val="%4."/>
      <w:lvlJc w:val="left"/>
      <w:pPr>
        <w:ind w:left="2568" w:hanging="360"/>
      </w:pPr>
    </w:lvl>
    <w:lvl w:ilvl="4" w:tplc="44090019" w:tentative="1">
      <w:start w:val="1"/>
      <w:numFmt w:val="lowerLetter"/>
      <w:lvlText w:val="%5."/>
      <w:lvlJc w:val="left"/>
      <w:pPr>
        <w:ind w:left="3288" w:hanging="360"/>
      </w:pPr>
    </w:lvl>
    <w:lvl w:ilvl="5" w:tplc="4409001B" w:tentative="1">
      <w:start w:val="1"/>
      <w:numFmt w:val="lowerRoman"/>
      <w:lvlText w:val="%6."/>
      <w:lvlJc w:val="right"/>
      <w:pPr>
        <w:ind w:left="4008" w:hanging="180"/>
      </w:pPr>
    </w:lvl>
    <w:lvl w:ilvl="6" w:tplc="4409000F" w:tentative="1">
      <w:start w:val="1"/>
      <w:numFmt w:val="decimal"/>
      <w:lvlText w:val="%7."/>
      <w:lvlJc w:val="left"/>
      <w:pPr>
        <w:ind w:left="4728" w:hanging="360"/>
      </w:pPr>
    </w:lvl>
    <w:lvl w:ilvl="7" w:tplc="44090019" w:tentative="1">
      <w:start w:val="1"/>
      <w:numFmt w:val="lowerLetter"/>
      <w:lvlText w:val="%8."/>
      <w:lvlJc w:val="left"/>
      <w:pPr>
        <w:ind w:left="5448" w:hanging="360"/>
      </w:pPr>
    </w:lvl>
    <w:lvl w:ilvl="8" w:tplc="4409001B" w:tentative="1">
      <w:start w:val="1"/>
      <w:numFmt w:val="lowerRoman"/>
      <w:lvlText w:val="%9."/>
      <w:lvlJc w:val="right"/>
      <w:pPr>
        <w:ind w:left="6168" w:hanging="180"/>
      </w:pPr>
    </w:lvl>
  </w:abstractNum>
  <w:abstractNum w:abstractNumId="11" w15:restartNumberingAfterBreak="0">
    <w:nsid w:val="38A72D81"/>
    <w:multiLevelType w:val="hybridMultilevel"/>
    <w:tmpl w:val="F6EC456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CA95401"/>
    <w:multiLevelType w:val="hybridMultilevel"/>
    <w:tmpl w:val="FF90E042"/>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3CD74960"/>
    <w:multiLevelType w:val="hybridMultilevel"/>
    <w:tmpl w:val="73644D26"/>
    <w:lvl w:ilvl="0" w:tplc="1F821C02">
      <w:start w:val="1"/>
      <w:numFmt w:val="bullet"/>
      <w:lvlText w:val=""/>
      <w:lvlJc w:val="left"/>
      <w:pPr>
        <w:ind w:left="1800" w:hanging="360"/>
      </w:pPr>
      <w:rPr>
        <w:rFonts w:ascii="Symbol" w:hAnsi="Symbol" w:hint="default"/>
        <w:sz w:val="24"/>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14" w15:restartNumberingAfterBreak="0">
    <w:nsid w:val="44413BE3"/>
    <w:multiLevelType w:val="multilevel"/>
    <w:tmpl w:val="5DD07EE8"/>
    <w:lvl w:ilvl="0">
      <w:start w:val="1"/>
      <w:numFmt w:val="lowerRoman"/>
      <w:lvlText w:val="%1."/>
      <w:lvlJc w:val="right"/>
      <w:pPr>
        <w:tabs>
          <w:tab w:val="num" w:pos="1260"/>
        </w:tabs>
        <w:ind w:left="1260" w:hanging="360"/>
      </w:pPr>
    </w:lvl>
    <w:lvl w:ilvl="1" w:tentative="1">
      <w:start w:val="1"/>
      <w:numFmt w:val="lowerRoman"/>
      <w:lvlText w:val="%2."/>
      <w:lvlJc w:val="right"/>
      <w:pPr>
        <w:tabs>
          <w:tab w:val="num" w:pos="1980"/>
        </w:tabs>
        <w:ind w:left="1980" w:hanging="360"/>
      </w:pPr>
    </w:lvl>
    <w:lvl w:ilvl="2" w:tentative="1">
      <w:start w:val="1"/>
      <w:numFmt w:val="lowerRoman"/>
      <w:lvlText w:val="%3."/>
      <w:lvlJc w:val="right"/>
      <w:pPr>
        <w:tabs>
          <w:tab w:val="num" w:pos="2700"/>
        </w:tabs>
        <w:ind w:left="2700" w:hanging="360"/>
      </w:pPr>
    </w:lvl>
    <w:lvl w:ilvl="3" w:tentative="1">
      <w:start w:val="1"/>
      <w:numFmt w:val="lowerRoman"/>
      <w:lvlText w:val="%4."/>
      <w:lvlJc w:val="right"/>
      <w:pPr>
        <w:tabs>
          <w:tab w:val="num" w:pos="3420"/>
        </w:tabs>
        <w:ind w:left="3420" w:hanging="360"/>
      </w:pPr>
    </w:lvl>
    <w:lvl w:ilvl="4" w:tentative="1">
      <w:start w:val="1"/>
      <w:numFmt w:val="lowerRoman"/>
      <w:lvlText w:val="%5."/>
      <w:lvlJc w:val="right"/>
      <w:pPr>
        <w:tabs>
          <w:tab w:val="num" w:pos="4140"/>
        </w:tabs>
        <w:ind w:left="4140" w:hanging="360"/>
      </w:pPr>
    </w:lvl>
    <w:lvl w:ilvl="5" w:tentative="1">
      <w:start w:val="1"/>
      <w:numFmt w:val="lowerRoman"/>
      <w:lvlText w:val="%6."/>
      <w:lvlJc w:val="right"/>
      <w:pPr>
        <w:tabs>
          <w:tab w:val="num" w:pos="4860"/>
        </w:tabs>
        <w:ind w:left="4860" w:hanging="360"/>
      </w:pPr>
    </w:lvl>
    <w:lvl w:ilvl="6" w:tentative="1">
      <w:start w:val="1"/>
      <w:numFmt w:val="lowerRoman"/>
      <w:lvlText w:val="%7."/>
      <w:lvlJc w:val="right"/>
      <w:pPr>
        <w:tabs>
          <w:tab w:val="num" w:pos="5580"/>
        </w:tabs>
        <w:ind w:left="5580" w:hanging="360"/>
      </w:pPr>
    </w:lvl>
    <w:lvl w:ilvl="7" w:tentative="1">
      <w:start w:val="1"/>
      <w:numFmt w:val="lowerRoman"/>
      <w:lvlText w:val="%8."/>
      <w:lvlJc w:val="right"/>
      <w:pPr>
        <w:tabs>
          <w:tab w:val="num" w:pos="6300"/>
        </w:tabs>
        <w:ind w:left="6300" w:hanging="360"/>
      </w:pPr>
    </w:lvl>
    <w:lvl w:ilvl="8" w:tentative="1">
      <w:start w:val="1"/>
      <w:numFmt w:val="lowerRoman"/>
      <w:lvlText w:val="%9."/>
      <w:lvlJc w:val="right"/>
      <w:pPr>
        <w:tabs>
          <w:tab w:val="num" w:pos="7020"/>
        </w:tabs>
        <w:ind w:left="7020" w:hanging="360"/>
      </w:pPr>
    </w:lvl>
  </w:abstractNum>
  <w:abstractNum w:abstractNumId="15" w15:restartNumberingAfterBreak="0">
    <w:nsid w:val="4C4942FC"/>
    <w:multiLevelType w:val="hybridMultilevel"/>
    <w:tmpl w:val="25C0AC94"/>
    <w:lvl w:ilvl="0" w:tplc="1F821C02">
      <w:start w:val="1"/>
      <w:numFmt w:val="bullet"/>
      <w:lvlText w:val=""/>
      <w:lvlJc w:val="left"/>
      <w:pPr>
        <w:ind w:left="1080" w:hanging="360"/>
      </w:pPr>
      <w:rPr>
        <w:rFonts w:ascii="Symbol" w:hAnsi="Symbol" w:hint="default"/>
        <w:sz w:val="24"/>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6" w15:restartNumberingAfterBreak="0">
    <w:nsid w:val="4C9236F2"/>
    <w:multiLevelType w:val="hybridMultilevel"/>
    <w:tmpl w:val="4C3289D0"/>
    <w:lvl w:ilvl="0" w:tplc="1F821C02">
      <w:start w:val="1"/>
      <w:numFmt w:val="bullet"/>
      <w:lvlText w:val=""/>
      <w:lvlJc w:val="left"/>
      <w:pPr>
        <w:ind w:left="1080" w:hanging="360"/>
      </w:pPr>
      <w:rPr>
        <w:rFonts w:ascii="Symbol" w:hAnsi="Symbol" w:hint="default"/>
        <w:sz w:val="24"/>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7" w15:restartNumberingAfterBreak="0">
    <w:nsid w:val="4F926330"/>
    <w:multiLevelType w:val="hybridMultilevel"/>
    <w:tmpl w:val="C8BEB340"/>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546145DB"/>
    <w:multiLevelType w:val="hybridMultilevel"/>
    <w:tmpl w:val="72A6C5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55314BD"/>
    <w:multiLevelType w:val="hybridMultilevel"/>
    <w:tmpl w:val="E06C11B4"/>
    <w:lvl w:ilvl="0" w:tplc="A5D8027E">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0" w15:restartNumberingAfterBreak="0">
    <w:nsid w:val="55F4406F"/>
    <w:multiLevelType w:val="multilevel"/>
    <w:tmpl w:val="24C0407E"/>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1" w15:restartNumberingAfterBreak="0">
    <w:nsid w:val="5653657D"/>
    <w:multiLevelType w:val="hybridMultilevel"/>
    <w:tmpl w:val="83DC159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57B17A91"/>
    <w:multiLevelType w:val="hybridMultilevel"/>
    <w:tmpl w:val="5D5859A6"/>
    <w:lvl w:ilvl="0" w:tplc="90B8507C">
      <w:start w:val="1"/>
      <w:numFmt w:val="bullet"/>
      <w:lvlText w:val=""/>
      <w:lvlJc w:val="left"/>
      <w:pPr>
        <w:ind w:left="720" w:hanging="360"/>
      </w:pPr>
      <w:rPr>
        <w:rFonts w:ascii="Symbol" w:hAnsi="Symbol" w:hint="default"/>
        <w:sz w:val="28"/>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5B8F3F4B"/>
    <w:multiLevelType w:val="hybridMultilevel"/>
    <w:tmpl w:val="A506493C"/>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5EA93F51"/>
    <w:multiLevelType w:val="hybridMultilevel"/>
    <w:tmpl w:val="94C603E8"/>
    <w:lvl w:ilvl="0" w:tplc="1F821C02">
      <w:start w:val="1"/>
      <w:numFmt w:val="bullet"/>
      <w:lvlText w:val=""/>
      <w:lvlJc w:val="left"/>
      <w:pPr>
        <w:ind w:left="1080" w:hanging="360"/>
      </w:pPr>
      <w:rPr>
        <w:rFonts w:ascii="Symbol" w:hAnsi="Symbol" w:hint="default"/>
        <w:sz w:val="24"/>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5" w15:restartNumberingAfterBreak="0">
    <w:nsid w:val="5ED42A67"/>
    <w:multiLevelType w:val="hybridMultilevel"/>
    <w:tmpl w:val="FAB0CE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64987601"/>
    <w:multiLevelType w:val="hybridMultilevel"/>
    <w:tmpl w:val="A8AA35DA"/>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64E14B2B"/>
    <w:multiLevelType w:val="multilevel"/>
    <w:tmpl w:val="018EF01A"/>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8" w15:restartNumberingAfterBreak="0">
    <w:nsid w:val="6D6A53B3"/>
    <w:multiLevelType w:val="hybridMultilevel"/>
    <w:tmpl w:val="BFFA8762"/>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6DC328F2"/>
    <w:multiLevelType w:val="hybridMultilevel"/>
    <w:tmpl w:val="2C72708E"/>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6FCE74A4"/>
    <w:multiLevelType w:val="multilevel"/>
    <w:tmpl w:val="2946E090"/>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1" w15:restartNumberingAfterBreak="0">
    <w:nsid w:val="73F124C5"/>
    <w:multiLevelType w:val="hybridMultilevel"/>
    <w:tmpl w:val="638A2842"/>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8954128"/>
    <w:multiLevelType w:val="hybridMultilevel"/>
    <w:tmpl w:val="A0D0DFEC"/>
    <w:lvl w:ilvl="0" w:tplc="1F821C02">
      <w:start w:val="1"/>
      <w:numFmt w:val="bullet"/>
      <w:lvlText w:val=""/>
      <w:lvlJc w:val="left"/>
      <w:pPr>
        <w:ind w:left="720" w:hanging="360"/>
      </w:pPr>
      <w:rPr>
        <w:rFonts w:ascii="Symbol" w:hAnsi="Symbol" w:hint="default"/>
        <w:sz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18"/>
  </w:num>
  <w:num w:numId="4">
    <w:abstractNumId w:val="25"/>
  </w:num>
  <w:num w:numId="5">
    <w:abstractNumId w:val="22"/>
  </w:num>
  <w:num w:numId="6">
    <w:abstractNumId w:val="7"/>
  </w:num>
  <w:num w:numId="7">
    <w:abstractNumId w:val="10"/>
  </w:num>
  <w:num w:numId="8">
    <w:abstractNumId w:val="2"/>
  </w:num>
  <w:num w:numId="9">
    <w:abstractNumId w:val="1"/>
  </w:num>
  <w:num w:numId="10">
    <w:abstractNumId w:val="29"/>
  </w:num>
  <w:num w:numId="11">
    <w:abstractNumId w:val="14"/>
  </w:num>
  <w:num w:numId="12">
    <w:abstractNumId w:val="27"/>
  </w:num>
  <w:num w:numId="13">
    <w:abstractNumId w:val="4"/>
  </w:num>
  <w:num w:numId="14">
    <w:abstractNumId w:val="20"/>
  </w:num>
  <w:num w:numId="15">
    <w:abstractNumId w:val="30"/>
  </w:num>
  <w:num w:numId="16">
    <w:abstractNumId w:val="32"/>
  </w:num>
  <w:num w:numId="17">
    <w:abstractNumId w:val="6"/>
  </w:num>
  <w:num w:numId="18">
    <w:abstractNumId w:val="16"/>
  </w:num>
  <w:num w:numId="19">
    <w:abstractNumId w:val="24"/>
  </w:num>
  <w:num w:numId="20">
    <w:abstractNumId w:val="15"/>
  </w:num>
  <w:num w:numId="21">
    <w:abstractNumId w:val="13"/>
  </w:num>
  <w:num w:numId="22">
    <w:abstractNumId w:val="31"/>
  </w:num>
  <w:num w:numId="23">
    <w:abstractNumId w:val="17"/>
  </w:num>
  <w:num w:numId="24">
    <w:abstractNumId w:val="28"/>
  </w:num>
  <w:num w:numId="25">
    <w:abstractNumId w:val="3"/>
  </w:num>
  <w:num w:numId="26">
    <w:abstractNumId w:val="9"/>
  </w:num>
  <w:num w:numId="27">
    <w:abstractNumId w:val="8"/>
  </w:num>
  <w:num w:numId="28">
    <w:abstractNumId w:val="26"/>
  </w:num>
  <w:num w:numId="29">
    <w:abstractNumId w:val="12"/>
  </w:num>
  <w:num w:numId="30">
    <w:abstractNumId w:val="23"/>
  </w:num>
  <w:num w:numId="31">
    <w:abstractNumId w:val="0"/>
  </w:num>
  <w:num w:numId="32">
    <w:abstractNumId w:val="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853"/>
    <w:rsid w:val="0000136A"/>
    <w:rsid w:val="0001025C"/>
    <w:rsid w:val="00012188"/>
    <w:rsid w:val="00022BCA"/>
    <w:rsid w:val="00023F0C"/>
    <w:rsid w:val="00024A58"/>
    <w:rsid w:val="00030813"/>
    <w:rsid w:val="00040388"/>
    <w:rsid w:val="00070FF7"/>
    <w:rsid w:val="0007543E"/>
    <w:rsid w:val="00092A77"/>
    <w:rsid w:val="00095FDD"/>
    <w:rsid w:val="000A7E2A"/>
    <w:rsid w:val="000C2445"/>
    <w:rsid w:val="00107A7F"/>
    <w:rsid w:val="00123813"/>
    <w:rsid w:val="00127FAD"/>
    <w:rsid w:val="00154CB2"/>
    <w:rsid w:val="0015550A"/>
    <w:rsid w:val="0015717E"/>
    <w:rsid w:val="00161A1F"/>
    <w:rsid w:val="00191F64"/>
    <w:rsid w:val="001A431C"/>
    <w:rsid w:val="001B2988"/>
    <w:rsid w:val="001D4443"/>
    <w:rsid w:val="001D609D"/>
    <w:rsid w:val="001D74C6"/>
    <w:rsid w:val="001E1353"/>
    <w:rsid w:val="001F0C8A"/>
    <w:rsid w:val="002006FF"/>
    <w:rsid w:val="00211255"/>
    <w:rsid w:val="002445CF"/>
    <w:rsid w:val="00245DD4"/>
    <w:rsid w:val="002469FF"/>
    <w:rsid w:val="00251096"/>
    <w:rsid w:val="00253FFC"/>
    <w:rsid w:val="0026112E"/>
    <w:rsid w:val="002621F5"/>
    <w:rsid w:val="00273A45"/>
    <w:rsid w:val="0028278D"/>
    <w:rsid w:val="002936E5"/>
    <w:rsid w:val="002A36D9"/>
    <w:rsid w:val="002E71B8"/>
    <w:rsid w:val="0030560E"/>
    <w:rsid w:val="003217E7"/>
    <w:rsid w:val="0032574E"/>
    <w:rsid w:val="00340410"/>
    <w:rsid w:val="00347087"/>
    <w:rsid w:val="00347728"/>
    <w:rsid w:val="00353422"/>
    <w:rsid w:val="0036092F"/>
    <w:rsid w:val="00361C73"/>
    <w:rsid w:val="00367BDF"/>
    <w:rsid w:val="00382E26"/>
    <w:rsid w:val="00385E0A"/>
    <w:rsid w:val="003A4D8F"/>
    <w:rsid w:val="003B490D"/>
    <w:rsid w:val="003B664C"/>
    <w:rsid w:val="003D558D"/>
    <w:rsid w:val="00404C16"/>
    <w:rsid w:val="00414B8A"/>
    <w:rsid w:val="00420492"/>
    <w:rsid w:val="0044776F"/>
    <w:rsid w:val="0048761A"/>
    <w:rsid w:val="004965FC"/>
    <w:rsid w:val="004E266A"/>
    <w:rsid w:val="00506BC5"/>
    <w:rsid w:val="00527950"/>
    <w:rsid w:val="00544A65"/>
    <w:rsid w:val="005458A7"/>
    <w:rsid w:val="00571725"/>
    <w:rsid w:val="00576C97"/>
    <w:rsid w:val="00584C26"/>
    <w:rsid w:val="005C3EB6"/>
    <w:rsid w:val="005C4867"/>
    <w:rsid w:val="005D74B2"/>
    <w:rsid w:val="005E70A2"/>
    <w:rsid w:val="006502CA"/>
    <w:rsid w:val="00672B70"/>
    <w:rsid w:val="006D2228"/>
    <w:rsid w:val="006D29ED"/>
    <w:rsid w:val="006E1699"/>
    <w:rsid w:val="006E17E6"/>
    <w:rsid w:val="006F445E"/>
    <w:rsid w:val="007109AF"/>
    <w:rsid w:val="00743842"/>
    <w:rsid w:val="00744F1E"/>
    <w:rsid w:val="00756AC1"/>
    <w:rsid w:val="00765CD0"/>
    <w:rsid w:val="007923DB"/>
    <w:rsid w:val="007B1116"/>
    <w:rsid w:val="007D113D"/>
    <w:rsid w:val="007D288F"/>
    <w:rsid w:val="007F1DB3"/>
    <w:rsid w:val="008058FF"/>
    <w:rsid w:val="00825B5D"/>
    <w:rsid w:val="008318A9"/>
    <w:rsid w:val="00834114"/>
    <w:rsid w:val="00851B95"/>
    <w:rsid w:val="008666D7"/>
    <w:rsid w:val="00870AF6"/>
    <w:rsid w:val="00872DA0"/>
    <w:rsid w:val="0089662D"/>
    <w:rsid w:val="008A11F7"/>
    <w:rsid w:val="008C0853"/>
    <w:rsid w:val="008D098D"/>
    <w:rsid w:val="008D6518"/>
    <w:rsid w:val="008D6960"/>
    <w:rsid w:val="008D7E74"/>
    <w:rsid w:val="008E0CAF"/>
    <w:rsid w:val="008F2604"/>
    <w:rsid w:val="00920A41"/>
    <w:rsid w:val="00927506"/>
    <w:rsid w:val="0094253F"/>
    <w:rsid w:val="009D0A6B"/>
    <w:rsid w:val="009D6324"/>
    <w:rsid w:val="009F7415"/>
    <w:rsid w:val="00A12FA2"/>
    <w:rsid w:val="00A3771B"/>
    <w:rsid w:val="00A40781"/>
    <w:rsid w:val="00A81009"/>
    <w:rsid w:val="00A935B6"/>
    <w:rsid w:val="00A9381D"/>
    <w:rsid w:val="00AA5C83"/>
    <w:rsid w:val="00AA7F72"/>
    <w:rsid w:val="00AC37C6"/>
    <w:rsid w:val="00AC5F34"/>
    <w:rsid w:val="00AD7DA8"/>
    <w:rsid w:val="00AE1CBB"/>
    <w:rsid w:val="00AE2F2B"/>
    <w:rsid w:val="00AE4A20"/>
    <w:rsid w:val="00B109E1"/>
    <w:rsid w:val="00B22EB5"/>
    <w:rsid w:val="00B312E0"/>
    <w:rsid w:val="00B375ED"/>
    <w:rsid w:val="00B47ECF"/>
    <w:rsid w:val="00B60418"/>
    <w:rsid w:val="00B86EAA"/>
    <w:rsid w:val="00BB05D9"/>
    <w:rsid w:val="00BC0F75"/>
    <w:rsid w:val="00BD621A"/>
    <w:rsid w:val="00C13D52"/>
    <w:rsid w:val="00C346F4"/>
    <w:rsid w:val="00C35C10"/>
    <w:rsid w:val="00C4218C"/>
    <w:rsid w:val="00C4411D"/>
    <w:rsid w:val="00C452D5"/>
    <w:rsid w:val="00C45328"/>
    <w:rsid w:val="00C66864"/>
    <w:rsid w:val="00CD682A"/>
    <w:rsid w:val="00D223D9"/>
    <w:rsid w:val="00D236D4"/>
    <w:rsid w:val="00D53480"/>
    <w:rsid w:val="00D63629"/>
    <w:rsid w:val="00D63E07"/>
    <w:rsid w:val="00D90C8A"/>
    <w:rsid w:val="00D92548"/>
    <w:rsid w:val="00D94170"/>
    <w:rsid w:val="00D97283"/>
    <w:rsid w:val="00DC3D65"/>
    <w:rsid w:val="00DD008C"/>
    <w:rsid w:val="00DD59B5"/>
    <w:rsid w:val="00DE1376"/>
    <w:rsid w:val="00DE5002"/>
    <w:rsid w:val="00DF0527"/>
    <w:rsid w:val="00E0655B"/>
    <w:rsid w:val="00E07962"/>
    <w:rsid w:val="00E25A68"/>
    <w:rsid w:val="00E25A69"/>
    <w:rsid w:val="00E47CD1"/>
    <w:rsid w:val="00E553B9"/>
    <w:rsid w:val="00E609B5"/>
    <w:rsid w:val="00E829B3"/>
    <w:rsid w:val="00E928B8"/>
    <w:rsid w:val="00ED0255"/>
    <w:rsid w:val="00ED43C0"/>
    <w:rsid w:val="00F05BF8"/>
    <w:rsid w:val="00F06B75"/>
    <w:rsid w:val="00F350DD"/>
    <w:rsid w:val="00F61864"/>
    <w:rsid w:val="00F6695C"/>
    <w:rsid w:val="00F67F2E"/>
    <w:rsid w:val="00F8247F"/>
    <w:rsid w:val="00F95B8A"/>
    <w:rsid w:val="00FB5513"/>
    <w:rsid w:val="00FC6F4C"/>
    <w:rsid w:val="00FD2DB1"/>
    <w:rsid w:val="00FF6EF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28457"/>
  <w15:chartTrackingRefBased/>
  <w15:docId w15:val="{92E8E735-D33E-4615-9F3B-482EBFDA9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E079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E6"/>
    <w:pPr>
      <w:ind w:left="720"/>
      <w:contextualSpacing/>
    </w:pPr>
  </w:style>
  <w:style w:type="character" w:styleId="Hyperlink">
    <w:name w:val="Hyperlink"/>
    <w:basedOn w:val="DefaultParagraphFont"/>
    <w:uiPriority w:val="99"/>
    <w:unhideWhenUsed/>
    <w:rsid w:val="006E17E6"/>
    <w:rPr>
      <w:color w:val="0000FF"/>
      <w:u w:val="single"/>
    </w:rPr>
  </w:style>
  <w:style w:type="character" w:customStyle="1" w:styleId="UnresolvedMention">
    <w:name w:val="Unresolved Mention"/>
    <w:basedOn w:val="DefaultParagraphFont"/>
    <w:uiPriority w:val="99"/>
    <w:semiHidden/>
    <w:unhideWhenUsed/>
    <w:rsid w:val="006E17E6"/>
    <w:rPr>
      <w:color w:val="605E5C"/>
      <w:shd w:val="clear" w:color="auto" w:fill="E1DFDD"/>
    </w:rPr>
  </w:style>
  <w:style w:type="paragraph" w:styleId="Header">
    <w:name w:val="header"/>
    <w:basedOn w:val="Normal"/>
    <w:link w:val="HeaderChar"/>
    <w:uiPriority w:val="99"/>
    <w:unhideWhenUsed/>
    <w:rsid w:val="007923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3DB"/>
  </w:style>
  <w:style w:type="paragraph" w:styleId="Footer">
    <w:name w:val="footer"/>
    <w:basedOn w:val="Normal"/>
    <w:link w:val="FooterChar"/>
    <w:uiPriority w:val="99"/>
    <w:unhideWhenUsed/>
    <w:rsid w:val="007923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3DB"/>
  </w:style>
  <w:style w:type="table" w:styleId="TableGrid">
    <w:name w:val="Table Grid"/>
    <w:basedOn w:val="TableNormal"/>
    <w:uiPriority w:val="39"/>
    <w:rsid w:val="00710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65CD0"/>
    <w:pPr>
      <w:spacing w:after="200" w:line="240" w:lineRule="auto"/>
    </w:pPr>
    <w:rPr>
      <w:i/>
      <w:iCs/>
      <w:color w:val="44546A" w:themeColor="text2"/>
      <w:sz w:val="18"/>
      <w:szCs w:val="18"/>
    </w:rPr>
  </w:style>
  <w:style w:type="character" w:styleId="Strong">
    <w:name w:val="Strong"/>
    <w:basedOn w:val="DefaultParagraphFont"/>
    <w:uiPriority w:val="22"/>
    <w:qFormat/>
    <w:rsid w:val="00022BCA"/>
    <w:rPr>
      <w:b/>
      <w:bCs/>
    </w:rPr>
  </w:style>
  <w:style w:type="paragraph" w:styleId="NormalWeb">
    <w:name w:val="Normal (Web)"/>
    <w:basedOn w:val="Normal"/>
    <w:uiPriority w:val="99"/>
    <w:unhideWhenUsed/>
    <w:rsid w:val="00022BC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1238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23813"/>
  </w:style>
  <w:style w:type="character" w:customStyle="1" w:styleId="eop">
    <w:name w:val="eop"/>
    <w:basedOn w:val="DefaultParagraphFont"/>
    <w:rsid w:val="00123813"/>
  </w:style>
  <w:style w:type="character" w:styleId="FollowedHyperlink">
    <w:name w:val="FollowedHyperlink"/>
    <w:basedOn w:val="DefaultParagraphFont"/>
    <w:uiPriority w:val="99"/>
    <w:semiHidden/>
    <w:unhideWhenUsed/>
    <w:rsid w:val="00123813"/>
    <w:rPr>
      <w:color w:val="954F72" w:themeColor="followedHyperlink"/>
      <w:u w:val="single"/>
    </w:rPr>
  </w:style>
  <w:style w:type="character" w:customStyle="1" w:styleId="Heading3Char">
    <w:name w:val="Heading 3 Char"/>
    <w:basedOn w:val="DefaultParagraphFont"/>
    <w:link w:val="Heading3"/>
    <w:uiPriority w:val="9"/>
    <w:rsid w:val="00E07962"/>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9425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253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426526">
      <w:bodyDiv w:val="1"/>
      <w:marLeft w:val="0"/>
      <w:marRight w:val="0"/>
      <w:marTop w:val="0"/>
      <w:marBottom w:val="0"/>
      <w:divBdr>
        <w:top w:val="none" w:sz="0" w:space="0" w:color="auto"/>
        <w:left w:val="none" w:sz="0" w:space="0" w:color="auto"/>
        <w:bottom w:val="none" w:sz="0" w:space="0" w:color="auto"/>
        <w:right w:val="none" w:sz="0" w:space="0" w:color="auto"/>
      </w:divBdr>
    </w:div>
    <w:div w:id="614798126">
      <w:bodyDiv w:val="1"/>
      <w:marLeft w:val="0"/>
      <w:marRight w:val="0"/>
      <w:marTop w:val="0"/>
      <w:marBottom w:val="0"/>
      <w:divBdr>
        <w:top w:val="none" w:sz="0" w:space="0" w:color="auto"/>
        <w:left w:val="none" w:sz="0" w:space="0" w:color="auto"/>
        <w:bottom w:val="none" w:sz="0" w:space="0" w:color="auto"/>
        <w:right w:val="none" w:sz="0" w:space="0" w:color="auto"/>
      </w:divBdr>
    </w:div>
    <w:div w:id="954362550">
      <w:bodyDiv w:val="1"/>
      <w:marLeft w:val="0"/>
      <w:marRight w:val="0"/>
      <w:marTop w:val="0"/>
      <w:marBottom w:val="0"/>
      <w:divBdr>
        <w:top w:val="none" w:sz="0" w:space="0" w:color="auto"/>
        <w:left w:val="none" w:sz="0" w:space="0" w:color="auto"/>
        <w:bottom w:val="none" w:sz="0" w:space="0" w:color="auto"/>
        <w:right w:val="none" w:sz="0" w:space="0" w:color="auto"/>
      </w:divBdr>
    </w:div>
    <w:div w:id="1349259520">
      <w:bodyDiv w:val="1"/>
      <w:marLeft w:val="0"/>
      <w:marRight w:val="0"/>
      <w:marTop w:val="0"/>
      <w:marBottom w:val="0"/>
      <w:divBdr>
        <w:top w:val="none" w:sz="0" w:space="0" w:color="auto"/>
        <w:left w:val="none" w:sz="0" w:space="0" w:color="auto"/>
        <w:bottom w:val="none" w:sz="0" w:space="0" w:color="auto"/>
        <w:right w:val="none" w:sz="0" w:space="0" w:color="auto"/>
      </w:divBdr>
    </w:div>
    <w:div w:id="1434546193">
      <w:bodyDiv w:val="1"/>
      <w:marLeft w:val="0"/>
      <w:marRight w:val="0"/>
      <w:marTop w:val="0"/>
      <w:marBottom w:val="0"/>
      <w:divBdr>
        <w:top w:val="none" w:sz="0" w:space="0" w:color="auto"/>
        <w:left w:val="none" w:sz="0" w:space="0" w:color="auto"/>
        <w:bottom w:val="none" w:sz="0" w:space="0" w:color="auto"/>
        <w:right w:val="none" w:sz="0" w:space="0" w:color="auto"/>
      </w:divBdr>
      <w:divsChild>
        <w:div w:id="38827369">
          <w:marLeft w:val="0"/>
          <w:marRight w:val="0"/>
          <w:marTop w:val="0"/>
          <w:marBottom w:val="0"/>
          <w:divBdr>
            <w:top w:val="none" w:sz="0" w:space="0" w:color="auto"/>
            <w:left w:val="none" w:sz="0" w:space="0" w:color="auto"/>
            <w:bottom w:val="none" w:sz="0" w:space="0" w:color="auto"/>
            <w:right w:val="none" w:sz="0" w:space="0" w:color="auto"/>
          </w:divBdr>
        </w:div>
        <w:div w:id="1341465159">
          <w:marLeft w:val="0"/>
          <w:marRight w:val="0"/>
          <w:marTop w:val="0"/>
          <w:marBottom w:val="0"/>
          <w:divBdr>
            <w:top w:val="none" w:sz="0" w:space="0" w:color="auto"/>
            <w:left w:val="none" w:sz="0" w:space="0" w:color="auto"/>
            <w:bottom w:val="none" w:sz="0" w:space="0" w:color="auto"/>
            <w:right w:val="none" w:sz="0" w:space="0" w:color="auto"/>
          </w:divBdr>
        </w:div>
        <w:div w:id="1183283831">
          <w:marLeft w:val="0"/>
          <w:marRight w:val="0"/>
          <w:marTop w:val="0"/>
          <w:marBottom w:val="0"/>
          <w:divBdr>
            <w:top w:val="none" w:sz="0" w:space="0" w:color="auto"/>
            <w:left w:val="none" w:sz="0" w:space="0" w:color="auto"/>
            <w:bottom w:val="none" w:sz="0" w:space="0" w:color="auto"/>
            <w:right w:val="none" w:sz="0" w:space="0" w:color="auto"/>
          </w:divBdr>
        </w:div>
        <w:div w:id="1183007344">
          <w:marLeft w:val="0"/>
          <w:marRight w:val="0"/>
          <w:marTop w:val="0"/>
          <w:marBottom w:val="0"/>
          <w:divBdr>
            <w:top w:val="none" w:sz="0" w:space="0" w:color="auto"/>
            <w:left w:val="none" w:sz="0" w:space="0" w:color="auto"/>
            <w:bottom w:val="none" w:sz="0" w:space="0" w:color="auto"/>
            <w:right w:val="none" w:sz="0" w:space="0" w:color="auto"/>
          </w:divBdr>
        </w:div>
        <w:div w:id="1239904363">
          <w:marLeft w:val="0"/>
          <w:marRight w:val="0"/>
          <w:marTop w:val="0"/>
          <w:marBottom w:val="0"/>
          <w:divBdr>
            <w:top w:val="none" w:sz="0" w:space="0" w:color="auto"/>
            <w:left w:val="none" w:sz="0" w:space="0" w:color="auto"/>
            <w:bottom w:val="none" w:sz="0" w:space="0" w:color="auto"/>
            <w:right w:val="none" w:sz="0" w:space="0" w:color="auto"/>
          </w:divBdr>
        </w:div>
      </w:divsChild>
    </w:div>
    <w:div w:id="1435705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oleObject" Target="embeddings/oleObject3.bin"/><Relationship Id="rId42" Type="http://schemas.openxmlformats.org/officeDocument/2006/relationships/oleObject" Target="embeddings/oleObject13.bin"/><Relationship Id="rId47" Type="http://schemas.openxmlformats.org/officeDocument/2006/relationships/oleObject" Target="embeddings/oleObject15.bin"/><Relationship Id="rId63" Type="http://schemas.openxmlformats.org/officeDocument/2006/relationships/hyperlink" Target="https://thepetridish.my/" TargetMode="External"/><Relationship Id="rId6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oleObject" Target="embeddings/oleObject7.bin"/><Relationship Id="rId11" Type="http://schemas.openxmlformats.org/officeDocument/2006/relationships/hyperlink" Target="https://southernuniversitycollege-my.sharepoint.com/:f:/g/personal/lc3547_sc_edu_my/EjYPVDujqLxNiJ-VTrh5IO0BfvUflvpb8r9PAzVq2JtKFg"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oleObject" Target="embeddings/oleObject11.bin"/><Relationship Id="rId40" Type="http://schemas.openxmlformats.org/officeDocument/2006/relationships/image" Target="media/image14.png"/><Relationship Id="rId45" Type="http://schemas.openxmlformats.org/officeDocument/2006/relationships/hyperlink" Target="https://www.owler.com/company/lazada" TargetMode="External"/><Relationship Id="rId53" Type="http://schemas.openxmlformats.org/officeDocument/2006/relationships/image" Target="media/image20.png"/><Relationship Id="rId58" Type="http://schemas.openxmlformats.org/officeDocument/2006/relationships/oleObject" Target="embeddings/oleObject19.bin"/><Relationship Id="rId66" Type="http://schemas.openxmlformats.org/officeDocument/2006/relationships/image" Target="media/image26.png"/><Relationship Id="rId74"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www.optionstheedge.com/topic/people/executive-director-mabic-dr-mahaletchumy-arujanan-pushes-science-literacy-putting" TargetMode="External"/><Relationship Id="rId19" Type="http://schemas.openxmlformats.org/officeDocument/2006/relationships/oleObject" Target="embeddings/oleObject2.bin"/><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oleObject" Target="embeddings/oleObject6.bin"/><Relationship Id="rId30" Type="http://schemas.openxmlformats.org/officeDocument/2006/relationships/image" Target="media/image9.png"/><Relationship Id="rId35" Type="http://schemas.openxmlformats.org/officeDocument/2006/relationships/oleObject" Target="embeddings/oleObject10.bin"/><Relationship Id="rId43" Type="http://schemas.openxmlformats.org/officeDocument/2006/relationships/image" Target="media/image16.png"/><Relationship Id="rId48" Type="http://schemas.openxmlformats.org/officeDocument/2006/relationships/hyperlink" Target="https://www.thinkwithgoogle.com/intl/en-apac/ad-channel/video/how-sea-marketers-can-use-video-inspire-shoppers-take-action/" TargetMode="External"/><Relationship Id="rId56" Type="http://schemas.openxmlformats.org/officeDocument/2006/relationships/oleObject" Target="embeddings/oleObject18.bin"/><Relationship Id="rId64" Type="http://schemas.openxmlformats.org/officeDocument/2006/relationships/image" Target="media/image25.jpeg"/><Relationship Id="rId69" Type="http://schemas.openxmlformats.org/officeDocument/2006/relationships/oleObject" Target="embeddings/oleObject21.bin"/><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www.decathlon.com/" TargetMode="External"/><Relationship Id="rId67" Type="http://schemas.openxmlformats.org/officeDocument/2006/relationships/oleObject" Target="embeddings/oleObject20.bin"/><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oleObject" Target="embeddings/oleObject17.bin"/><Relationship Id="rId62" Type="http://schemas.openxmlformats.org/officeDocument/2006/relationships/image" Target="media/image24.png"/><Relationship Id="rId70" Type="http://schemas.openxmlformats.org/officeDocument/2006/relationships/image" Target="media/image2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lazada.com.my/" TargetMode="External"/><Relationship Id="rId23" Type="http://schemas.openxmlformats.org/officeDocument/2006/relationships/oleObject" Target="embeddings/oleObject4.bin"/><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oleObject" Target="embeddings/oleObject8.bin"/><Relationship Id="rId44" Type="http://schemas.openxmlformats.org/officeDocument/2006/relationships/oleObject" Target="embeddings/oleObject14.bin"/><Relationship Id="rId52" Type="http://schemas.openxmlformats.org/officeDocument/2006/relationships/oleObject" Target="embeddings/oleObject16.bin"/><Relationship Id="rId60" Type="http://schemas.openxmlformats.org/officeDocument/2006/relationships/image" Target="media/image23.png"/><Relationship Id="rId65" Type="http://schemas.openxmlformats.org/officeDocument/2006/relationships/hyperlink" Target="https://janio.asia/wp-content/uploads/2020/04/COVID-19s-Impact-on-Malaysias-eCommerce-Market-Infographic-2--515x1024.jpg" TargetMode="External"/><Relationship Id="rId73" Type="http://schemas.openxmlformats.org/officeDocument/2006/relationships/oleObject" Target="embeddings/oleObject23.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oleObject" Target="embeddings/oleObject12.bin"/><Relationship Id="rId34" Type="http://schemas.openxmlformats.org/officeDocument/2006/relationships/image" Target="media/image11.png"/><Relationship Id="rId50" Type="http://schemas.openxmlformats.org/officeDocument/2006/relationships/hyperlink" Target="https://www.thinkwithgoogle.com/intl/en-apac/ad-channel/video/how-sea-marketers-can-use-video-inspire-shoppers-take-action/" TargetMode="External"/><Relationship Id="rId55" Type="http://schemas.openxmlformats.org/officeDocument/2006/relationships/image" Target="media/image21.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oleObject" Target="embeddings/oleObject2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2EDDB782D83F243BFAA8A2906350D64" ma:contentTypeVersion="5" ma:contentTypeDescription="Create a new document." ma:contentTypeScope="" ma:versionID="79e9c05e5100781a9c34c6861a25a9f5">
  <xsd:schema xmlns:xsd="http://www.w3.org/2001/XMLSchema" xmlns:xs="http://www.w3.org/2001/XMLSchema" xmlns:p="http://schemas.microsoft.com/office/2006/metadata/properties" xmlns:ns2="c29a3521-ef06-4b8b-ab42-d57c1b8370b4" targetNamespace="http://schemas.microsoft.com/office/2006/metadata/properties" ma:root="true" ma:fieldsID="67bcff78337d40c97bb5fb6ff8c9ad05" ns2:_="">
    <xsd:import namespace="c29a3521-ef06-4b8b-ab42-d57c1b8370b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9a3521-ef06-4b8b-ab42-d57c1b8370b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c29a3521-ef06-4b8b-ab42-d57c1b8370b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thi20</b:Tag>
    <b:SourceType>InternetSite</b:SourceType>
    <b:Guid>{5FCA8C38-CFFD-46F2-9AFD-CD81FEEB0108}</b:Guid>
    <b:Author>
      <b:Author>
        <b:Corporate>thinkwithgoogle</b:Corporate>
      </b:Author>
    </b:Author>
    <b:Title>thinkwithgoogle</b:Title>
    <b:Year>2020</b:Year>
    <b:InternetSiteTitle>thinkwithgoogle</b:InternetSiteTitle>
    <b:URL>https://www.thinkwithgoogle.com/_qs/documents/8220/TrueView-for-action-playbook_Southeast-Asia-edition_isHf44W.pdf</b:URL>
    <b:RefOrder>1</b:RefOrder>
  </b:Source>
  <b:Source>
    <b:Tag>fb20</b:Tag>
    <b:SourceType>InternetSite</b:SourceType>
    <b:Guid>{AE5A12B1-9560-4921-9C31-C026FF148C60}</b:Guid>
    <b:Author>
      <b:Author>
        <b:Corporate>fb</b:Corporate>
      </b:Author>
    </b:Author>
    <b:Title>fb</b:Title>
    <b:InternetSiteTitle>fb</b:InternetSiteTitle>
    <b:Year>2020</b:Year>
    <b:URL>https://www.facebook.com/search/top?q=%E5%A4%96%E5%8D%96malaysia</b:URL>
    <b:RefOrder>3</b:RefOrder>
  </b:Source>
  <b:Source>
    <b:Tag>Jan20</b:Tag>
    <b:SourceType>InternetSite</b:SourceType>
    <b:Guid>{55C5F6AC-E1B9-449B-BCB2-23FBE379F694}</b:Guid>
    <b:Author>
      <b:Author>
        <b:Corporate>Janio</b:Corporate>
      </b:Author>
    </b:Author>
    <b:Title>Janio</b:Title>
    <b:InternetSiteTitle>Janio</b:InternetSiteTitle>
    <b:Year>2020</b:Year>
    <b:URL>https://janio.asia/articles/ecommerce-online-shopping-malaysia-covid-19/</b:URL>
    <b:RefOrder>2</b:RefOrder>
  </b:Source>
</b:Sources>
</file>

<file path=customXml/itemProps1.xml><?xml version="1.0" encoding="utf-8"?>
<ds:datastoreItem xmlns:ds="http://schemas.openxmlformats.org/officeDocument/2006/customXml" ds:itemID="{5BA3BCCF-DF9D-48F9-97C2-72B9214D03B6}">
  <ds:schemaRefs>
    <ds:schemaRef ds:uri="http://schemas.microsoft.com/sharepoint/v3/contenttype/forms"/>
  </ds:schemaRefs>
</ds:datastoreItem>
</file>

<file path=customXml/itemProps2.xml><?xml version="1.0" encoding="utf-8"?>
<ds:datastoreItem xmlns:ds="http://schemas.openxmlformats.org/officeDocument/2006/customXml" ds:itemID="{AE96E741-8C01-4B02-8023-9F74D6B918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9a3521-ef06-4b8b-ab42-d57c1b8370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E42084-79B7-439A-BCE7-733F25A4708E}">
  <ds:schemaRefs>
    <ds:schemaRef ds:uri="http://schemas.microsoft.com/office/2006/metadata/properties"/>
    <ds:schemaRef ds:uri="http://schemas.microsoft.com/office/infopath/2007/PartnerControls"/>
    <ds:schemaRef ds:uri="c29a3521-ef06-4b8b-ab42-d57c1b8370b4"/>
  </ds:schemaRefs>
</ds:datastoreItem>
</file>

<file path=customXml/itemProps4.xml><?xml version="1.0" encoding="utf-8"?>
<ds:datastoreItem xmlns:ds="http://schemas.openxmlformats.org/officeDocument/2006/customXml" ds:itemID="{18940BB3-55CB-4EE2-A628-6D2222F8C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17</Pages>
  <Words>2170</Words>
  <Characters>12372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Ler-Kuan</dc:creator>
  <cp:keywords/>
  <dc:description/>
  <cp:lastModifiedBy>User</cp:lastModifiedBy>
  <cp:revision>156</cp:revision>
  <cp:lastPrinted>2020-07-15T15:47:00Z</cp:lastPrinted>
  <dcterms:created xsi:type="dcterms:W3CDTF">2020-07-15T07:07:00Z</dcterms:created>
  <dcterms:modified xsi:type="dcterms:W3CDTF">2020-07-15T15:53:00Z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0x010100D2EDDB782D83F243BFAA8A2906350D64</vt:lpwstr>
  </property>
</Properties>
</file>